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F4F07" w14:textId="77777777" w:rsidR="005D07DF" w:rsidRDefault="00961D8E">
      <w:pPr>
        <w:pStyle w:val="Heading2"/>
        <w:spacing w:before="120" w:after="120" w:line="275" w:lineRule="auto"/>
      </w:pPr>
      <w:bookmarkStart w:id="0" w:name="_3k042ws1g8g0" w:colFirst="0" w:colLast="0"/>
      <w:bookmarkEnd w:id="0"/>
      <w:r>
        <w:t>Client Engagement Letter</w:t>
      </w:r>
    </w:p>
    <w:p w14:paraId="4BA777BD" w14:textId="77777777" w:rsidR="005D07DF" w:rsidRDefault="00961D8E">
      <w:pPr>
        <w:pBdr>
          <w:top w:val="nil"/>
          <w:left w:val="nil"/>
          <w:bottom w:val="nil"/>
          <w:right w:val="nil"/>
          <w:between w:val="nil"/>
        </w:pBdr>
        <w:spacing w:before="120" w:line="275" w:lineRule="auto"/>
        <w:jc w:val="right"/>
        <w:rPr>
          <w:rFonts w:ascii="Google Sans Text" w:eastAsia="Google Sans Text" w:hAnsi="Google Sans Text" w:cs="Google Sans Text"/>
        </w:rPr>
      </w:pPr>
      <w:r>
        <w:rPr>
          <w:rFonts w:ascii="Google Sans Text" w:eastAsia="Google Sans Text" w:hAnsi="Google Sans Text" w:cs="Google Sans Text"/>
        </w:rPr>
        <w:t>[Consultancy Company Name Ltd]</w:t>
      </w:r>
    </w:p>
    <w:p w14:paraId="72A97057" w14:textId="77777777" w:rsidR="005D07DF" w:rsidRDefault="00961D8E">
      <w:pPr>
        <w:pBdr>
          <w:top w:val="nil"/>
          <w:left w:val="nil"/>
          <w:bottom w:val="nil"/>
          <w:right w:val="nil"/>
          <w:between w:val="nil"/>
        </w:pBdr>
        <w:spacing w:line="275" w:lineRule="auto"/>
        <w:jc w:val="right"/>
        <w:rPr>
          <w:rFonts w:ascii="Google Sans Text" w:eastAsia="Google Sans Text" w:hAnsi="Google Sans Text" w:cs="Google Sans Text"/>
        </w:rPr>
      </w:pPr>
      <w:r>
        <w:rPr>
          <w:rFonts w:ascii="Google Sans Text" w:eastAsia="Google Sans Text" w:hAnsi="Google Sans Text" w:cs="Google Sans Text"/>
        </w:rPr>
        <w:t>[Company Registered Address]</w:t>
      </w:r>
    </w:p>
    <w:p w14:paraId="69479BE9" w14:textId="77777777" w:rsidR="005D07DF" w:rsidRDefault="00961D8E">
      <w:pPr>
        <w:pBdr>
          <w:top w:val="nil"/>
          <w:left w:val="nil"/>
          <w:bottom w:val="nil"/>
          <w:right w:val="nil"/>
          <w:between w:val="nil"/>
        </w:pBdr>
        <w:spacing w:line="275" w:lineRule="auto"/>
        <w:jc w:val="right"/>
        <w:rPr>
          <w:rFonts w:ascii="Google Sans Text" w:eastAsia="Google Sans Text" w:hAnsi="Google Sans Text" w:cs="Google Sans Text"/>
        </w:rPr>
      </w:pPr>
      <w:r>
        <w:rPr>
          <w:rFonts w:ascii="Google Sans Text" w:eastAsia="Google Sans Text" w:hAnsi="Google Sans Text" w:cs="Google Sans Text"/>
        </w:rPr>
        <w:t>[Company Phone Number]</w:t>
      </w:r>
    </w:p>
    <w:p w14:paraId="7B351F78" w14:textId="77777777" w:rsidR="005D07DF" w:rsidRDefault="00961D8E">
      <w:pPr>
        <w:pBdr>
          <w:top w:val="nil"/>
          <w:left w:val="nil"/>
          <w:bottom w:val="nil"/>
          <w:right w:val="nil"/>
          <w:between w:val="nil"/>
        </w:pBdr>
        <w:spacing w:line="275" w:lineRule="auto"/>
        <w:jc w:val="right"/>
        <w:rPr>
          <w:rFonts w:ascii="Google Sans Text" w:eastAsia="Google Sans Text" w:hAnsi="Google Sans Text" w:cs="Google Sans Text"/>
        </w:rPr>
      </w:pPr>
      <w:r>
        <w:rPr>
          <w:rFonts w:ascii="Google Sans Text" w:eastAsia="Google Sans Text" w:hAnsi="Google Sans Text" w:cs="Google Sans Text"/>
        </w:rPr>
        <w:t>[Company Email]</w:t>
      </w:r>
    </w:p>
    <w:p w14:paraId="40053907" w14:textId="77777777" w:rsidR="005D07DF" w:rsidRDefault="00961D8E">
      <w:pPr>
        <w:pBdr>
          <w:top w:val="nil"/>
          <w:left w:val="nil"/>
          <w:bottom w:val="nil"/>
          <w:right w:val="nil"/>
          <w:between w:val="nil"/>
        </w:pBdr>
        <w:spacing w:line="275" w:lineRule="auto"/>
        <w:jc w:val="right"/>
        <w:rPr>
          <w:rFonts w:ascii="Google Sans Text" w:eastAsia="Google Sans Text" w:hAnsi="Google Sans Text" w:cs="Google Sans Text"/>
        </w:rPr>
      </w:pPr>
      <w:r>
        <w:rPr>
          <w:rFonts w:ascii="Google Sans Text" w:eastAsia="Google Sans Text" w:hAnsi="Google Sans Text" w:cs="Google Sans Text"/>
        </w:rPr>
        <w:t>[Company Website]</w:t>
      </w:r>
    </w:p>
    <w:p w14:paraId="236993E4" w14:textId="77777777" w:rsidR="005D07DF" w:rsidRDefault="00961D8E">
      <w:pPr>
        <w:pBdr>
          <w:top w:val="nil"/>
          <w:left w:val="nil"/>
          <w:bottom w:val="nil"/>
          <w:right w:val="nil"/>
          <w:between w:val="nil"/>
        </w:pBdr>
        <w:spacing w:line="275" w:lineRule="auto"/>
        <w:jc w:val="right"/>
        <w:rPr>
          <w:rFonts w:ascii="Google Sans Text" w:eastAsia="Google Sans Text" w:hAnsi="Google Sans Text" w:cs="Google Sans Text"/>
        </w:rPr>
      </w:pPr>
      <w:r>
        <w:rPr>
          <w:rFonts w:ascii="Google Sans Text" w:eastAsia="Google Sans Text" w:hAnsi="Google Sans Text" w:cs="Google Sans Text"/>
        </w:rPr>
        <w:t>[Company Registration Number]</w:t>
      </w:r>
    </w:p>
    <w:p w14:paraId="245B5D35"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p w14:paraId="601389C0"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[Client Contact Name]</w:t>
      </w:r>
    </w:p>
    <w:p w14:paraId="6898803C"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[Client Contact Job Title]</w:t>
      </w:r>
    </w:p>
    <w:p w14:paraId="3D7C76CE"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[Client Company Name]</w:t>
      </w:r>
    </w:p>
    <w:p w14:paraId="6AE6A416"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[Client Address]</w:t>
      </w:r>
    </w:p>
    <w:p w14:paraId="2D31C55F" w14:textId="77777777" w:rsidR="005D07DF" w:rsidRDefault="005D07DF">
      <w:pPr>
        <w:pBdr>
          <w:top w:val="nil"/>
          <w:left w:val="nil"/>
          <w:bottom w:val="nil"/>
          <w:right w:val="nil"/>
          <w:between w:val="nil"/>
        </w:pBdr>
        <w:spacing w:after="240" w:line="275" w:lineRule="auto"/>
        <w:rPr>
          <w:rFonts w:ascii="Google Sans Text" w:eastAsia="Google Sans Text" w:hAnsi="Google Sans Text" w:cs="Google Sans Text"/>
          <w:b/>
          <w:color w:val="1B1C1D"/>
        </w:rPr>
      </w:pPr>
    </w:p>
    <w:p w14:paraId="696D9E35"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Dear [Client Contact Name],</w:t>
      </w:r>
    </w:p>
    <w:p w14:paraId="2D5B4925"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 Engagement for Economic Consulting Services in relation to [Matter Name]</w:t>
      </w:r>
    </w:p>
    <w:p w14:paraId="2211EDE1"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Thank you for instructing [Consultancy Company Name Ltd] ("the Consultancy"). This letter confirms the terms of our engagement.</w:t>
      </w:r>
    </w:p>
    <w:p w14:paraId="24DF979F"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Confirmation of Engagement</w:t>
      </w:r>
    </w:p>
    <w:p w14:paraId="30C88228"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confirm that you have engaged the Consultancy to provide economic consulting services in connection with the above-referenced matter.</w:t>
      </w:r>
    </w:p>
    <w:p w14:paraId="173618BE"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Scope of Work</w:t>
      </w:r>
    </w:p>
    <w:p w14:paraId="115FED32"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services will involve [Insert a concise, high-level description of the services, e.g., "the provision of economic analysis and advice regarding the competition law aspects of the proposed merger between X and Y," or "acting as an independent economic expert in the arbitration proceedings between A and B"].</w:t>
      </w:r>
    </w:p>
    <w:p w14:paraId="281B452C"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work may include providing an independent expert report and testimony. Where we are instructed as an expert witness, our paramount duty will be to the court or tribunal, and this duty shall override any obligation to you, the client.</w:t>
      </w:r>
    </w:p>
    <w:p w14:paraId="393970B1"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Fees</w:t>
      </w:r>
    </w:p>
    <w:p w14:paraId="6BA5099E"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fees will be calculated on a time-and-materials basis at the rates specified in the attached Terms and Conditions. Invoices will be issued monthly in arrears and are payable within 30 days.</w:t>
      </w:r>
    </w:p>
    <w:p w14:paraId="356EF201"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Terms and Conditions</w:t>
      </w:r>
    </w:p>
    <w:p w14:paraId="7C46D0B9"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engagement is governed exclusively by this letter and the attached Terms and Conditions. Please review them carefully as they limit our liability and set out the basis of our relationship.</w:t>
      </w:r>
    </w:p>
    <w:p w14:paraId="43C24A89"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We kindly request that you sign, date, and return the enclosed copy of this letter to confirm your agreement to these terms. We look forward to working with you.</w:t>
      </w:r>
    </w:p>
    <w:p w14:paraId="0FB23108"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Yours sincerely,</w:t>
      </w:r>
    </w:p>
    <w:p w14:paraId="420FA96B" w14:textId="77777777" w:rsidR="005D07DF" w:rsidRDefault="005D07DF">
      <w:pPr>
        <w:pBdr>
          <w:top w:val="nil"/>
          <w:left w:val="nil"/>
          <w:bottom w:val="nil"/>
          <w:right w:val="nil"/>
          <w:between w:val="nil"/>
        </w:pBdr>
        <w:spacing w:before="120" w:line="275" w:lineRule="auto"/>
        <w:rPr>
          <w:rFonts w:ascii="Google Sans Text" w:eastAsia="Google Sans Text" w:hAnsi="Google Sans Text" w:cs="Google Sans Text"/>
          <w:color w:val="1B1C1D"/>
        </w:rPr>
      </w:pPr>
    </w:p>
    <w:p w14:paraId="6DE33979" w14:textId="77777777" w:rsidR="005D07DF" w:rsidRDefault="00961D8E">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[Name of Director]</w:t>
      </w:r>
    </w:p>
    <w:p w14:paraId="4120BB5C"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Director</w:t>
      </w:r>
    </w:p>
    <w:p w14:paraId="1FC0A18C"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and on behalf of [Consultancy Company Name Ltd]</w:t>
      </w:r>
      <w:r>
        <w:br w:type="page"/>
      </w:r>
    </w:p>
    <w:p w14:paraId="3C024BA1" w14:textId="77777777" w:rsidR="005D07DF" w:rsidRDefault="00961D8E">
      <w:pPr>
        <w:pStyle w:val="Heading2"/>
        <w:spacing w:line="275" w:lineRule="auto"/>
      </w:pPr>
      <w:bookmarkStart w:id="1" w:name="_bvlxxz5v8bwu" w:colFirst="0" w:colLast="0"/>
      <w:bookmarkEnd w:id="1"/>
      <w:r>
        <w:lastRenderedPageBreak/>
        <w:t>Client Acceptance</w:t>
      </w:r>
    </w:p>
    <w:p w14:paraId="3F1C3C2D"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I/We hereby confirm our agreement to and acceptance of the terms of engagement set out in this letter and the attached Terms and Conditions.</w:t>
      </w:r>
    </w:p>
    <w:p w14:paraId="393D5846"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Signed:</w:t>
      </w:r>
      <w:r>
        <w:rPr>
          <w:rFonts w:ascii="Google Sans Text" w:eastAsia="Google Sans Text" w:hAnsi="Google Sans Text" w:cs="Google Sans Text"/>
          <w:color w:val="1B1C1D"/>
        </w:rPr>
        <w:t xml:space="preserve"> _________________________</w:t>
      </w:r>
    </w:p>
    <w:p w14:paraId="01704BAD"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_________________________</w:t>
      </w:r>
    </w:p>
    <w:p w14:paraId="4C13E1F2"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Position:</w:t>
      </w:r>
      <w:r>
        <w:rPr>
          <w:rFonts w:ascii="Google Sans Text" w:eastAsia="Google Sans Text" w:hAnsi="Google Sans Text" w:cs="Google Sans Text"/>
          <w:color w:val="1B1C1D"/>
        </w:rPr>
        <w:t xml:space="preserve"> _________________________</w:t>
      </w:r>
    </w:p>
    <w:p w14:paraId="31CFE04D"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For and on behalf of:</w:t>
      </w:r>
      <w:r>
        <w:rPr>
          <w:rFonts w:ascii="Google Sans Text" w:eastAsia="Google Sans Text" w:hAnsi="Google Sans Text" w:cs="Google Sans Text"/>
          <w:color w:val="1B1C1D"/>
        </w:rPr>
        <w:t xml:space="preserve"> [Client Company Name]</w:t>
      </w:r>
    </w:p>
    <w:p w14:paraId="0EDCB1AF" w14:textId="77777777"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Date:</w:t>
      </w:r>
      <w:r>
        <w:rPr>
          <w:rFonts w:ascii="Google Sans Text" w:eastAsia="Google Sans Text" w:hAnsi="Google Sans Text" w:cs="Google Sans Text"/>
          <w:color w:val="1B1C1D"/>
        </w:rPr>
        <w:t xml:space="preserve"> _________________________</w:t>
      </w:r>
    </w:p>
    <w:p w14:paraId="43993388" w14:textId="77777777" w:rsidR="005D07DF" w:rsidRDefault="00961D8E">
      <w:pPr>
        <w:pStyle w:val="Heading3"/>
        <w:spacing w:before="120" w:after="120" w:line="275" w:lineRule="auto"/>
        <w:rPr>
          <w:rFonts w:ascii="Google Sans Text" w:eastAsia="Google Sans Text" w:hAnsi="Google Sans Text" w:cs="Google Sans Text"/>
          <w:color w:val="1B1C1D"/>
        </w:rPr>
      </w:pPr>
      <w:r>
        <w:br w:type="page"/>
      </w:r>
    </w:p>
    <w:p w14:paraId="675AC1A5" w14:textId="77777777" w:rsidR="005D07DF" w:rsidRDefault="00961D8E">
      <w:pPr>
        <w:pStyle w:val="Heading2"/>
        <w:spacing w:before="120" w:after="120" w:line="275" w:lineRule="auto"/>
      </w:pPr>
      <w:bookmarkStart w:id="2" w:name="_lclgrr22ahte" w:colFirst="0" w:colLast="0"/>
      <w:bookmarkEnd w:id="2"/>
      <w:r>
        <w:lastRenderedPageBreak/>
        <w:t>Terms and Conditions</w:t>
      </w:r>
    </w:p>
    <w:p w14:paraId="1FC3BD98" w14:textId="6F9D65EC" w:rsidR="005D07DF" w:rsidRDefault="00961D8E">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Terms and Conditions, together with our engagement letter, form the entire agreement between you ("the Client"</w:t>
      </w:r>
      <w:ins w:id="3" w:author="David Sant" w:date="2025-07-16T10:16:00Z">
        <w:r w:rsidR="00613111">
          <w:rPr>
            <w:rFonts w:ascii="Google Sans Text" w:eastAsia="Google Sans Text" w:hAnsi="Google Sans Text" w:cs="Google Sans Text"/>
            <w:color w:val="1B1C1D"/>
          </w:rPr>
          <w:t>, “you”</w:t>
        </w:r>
      </w:ins>
      <w:r>
        <w:rPr>
          <w:rFonts w:ascii="Google Sans Text" w:eastAsia="Google Sans Text" w:hAnsi="Google Sans Text" w:cs="Google Sans Text"/>
          <w:color w:val="1B1C1D"/>
        </w:rPr>
        <w:t>) and [Consultancy Company Name Ltd] ("the Consultancy", "we", "us").</w:t>
      </w:r>
    </w:p>
    <w:p w14:paraId="334D4437"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1. Services and Our Obligations</w:t>
      </w:r>
    </w:p>
    <w:p w14:paraId="363EBD36" w14:textId="1D326DA6"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1.1. The specific services to be provided (the "Services") are outlined in our engagement letter.</w:t>
      </w:r>
      <w:ins w:id="4" w:author="David Sant" w:date="2025-07-16T10:14:00Z">
        <w:r w:rsidR="002E761B">
          <w:rPr>
            <w:rFonts w:ascii="Google Sans Text" w:eastAsia="Google Sans Text" w:hAnsi="Google Sans Text" w:cs="Google Sans Text"/>
          </w:rPr>
          <w:t xml:space="preserve">  </w:t>
        </w:r>
      </w:ins>
      <w:ins w:id="5" w:author="David Sant" w:date="2025-07-16T10:15:00Z">
        <w:r w:rsidR="00214231">
          <w:rPr>
            <w:rFonts w:ascii="Google Sans Text" w:eastAsia="Google Sans Text" w:hAnsi="Google Sans Text" w:cs="Google Sans Text"/>
          </w:rPr>
          <w:t xml:space="preserve">Any additional Services may be </w:t>
        </w:r>
        <w:commentRangeStart w:id="6"/>
        <w:r w:rsidR="00214231">
          <w:rPr>
            <w:rFonts w:ascii="Google Sans Text" w:eastAsia="Google Sans Text" w:hAnsi="Google Sans Text" w:cs="Google Sans Text"/>
          </w:rPr>
          <w:t xml:space="preserve">agreed in writing. </w:t>
        </w:r>
        <w:commentRangeEnd w:id="6"/>
        <w:r w:rsidR="00214231">
          <w:rPr>
            <w:rStyle w:val="CommentReference"/>
          </w:rPr>
          <w:commentReference w:id="6"/>
        </w:r>
      </w:ins>
    </w:p>
    <w:p w14:paraId="1FED822F"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1.2. We will perform the Services with reasonable skill and care, consistent with professional standards.</w:t>
      </w:r>
    </w:p>
    <w:p w14:paraId="75A7F613"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1.3. Our reports and analyses will reflect our independent, objective and impartial opinion.</w:t>
      </w:r>
    </w:p>
    <w:p w14:paraId="47982F2A" w14:textId="785E38EE" w:rsidR="005D07DF" w:rsidRDefault="00961D8E">
      <w:pPr>
        <w:pBdr>
          <w:top w:val="nil"/>
          <w:left w:val="nil"/>
          <w:bottom w:val="nil"/>
          <w:right w:val="nil"/>
          <w:between w:val="nil"/>
        </w:pBdr>
        <w:spacing w:line="275" w:lineRule="auto"/>
        <w:rPr>
          <w:ins w:id="7" w:author="David Sant" w:date="2025-07-16T11:48:00Z"/>
          <w:rFonts w:ascii="Google Sans Text" w:eastAsia="Google Sans Text" w:hAnsi="Google Sans Text" w:cs="Google Sans Text"/>
        </w:rPr>
      </w:pPr>
      <w:r>
        <w:rPr>
          <w:rFonts w:ascii="Google Sans Text" w:eastAsia="Google Sans Text" w:hAnsi="Google Sans Text" w:cs="Google Sans Text"/>
        </w:rPr>
        <w:t xml:space="preserve">1.4. Expert Witness Duties: Where any part of the Services includes acting as an expert witness, you acknowledge that our primary and overriding duty is to the court, tribunal, or arbitral panel, as set forth in rules such as Part 35 of the English Civil Procedure Rules (CPR) or other applicable procedural rules. </w:t>
      </w:r>
      <w:ins w:id="8" w:author="David Sant" w:date="2025-07-16T11:16:00Z">
        <w:r w:rsidR="0007053A">
          <w:rPr>
            <w:rFonts w:ascii="Google Sans Text" w:eastAsia="Google Sans Text" w:hAnsi="Google Sans Text" w:cs="Google Sans Text"/>
          </w:rPr>
          <w:t>You acknowledge and agree that t</w:t>
        </w:r>
      </w:ins>
      <w:del w:id="9" w:author="David Sant" w:date="2025-07-16T11:16:00Z">
        <w:r w:rsidDel="0007053A">
          <w:rPr>
            <w:rFonts w:ascii="Google Sans Text" w:eastAsia="Google Sans Text" w:hAnsi="Google Sans Text" w:cs="Google Sans Text"/>
          </w:rPr>
          <w:delText>T</w:delText>
        </w:r>
      </w:del>
      <w:r>
        <w:rPr>
          <w:rFonts w:ascii="Google Sans Text" w:eastAsia="Google Sans Text" w:hAnsi="Google Sans Text" w:cs="Google Sans Text"/>
        </w:rPr>
        <w:t>his duty to the court will always take precedence over any duty to the Client. We will provide our independent and objective opinion.</w:t>
      </w:r>
    </w:p>
    <w:p w14:paraId="317A6CA4" w14:textId="6432C559" w:rsidR="00CA579F" w:rsidRDefault="00EE6EDE" w:rsidP="00CA579F">
      <w:pPr>
        <w:pBdr>
          <w:top w:val="nil"/>
          <w:left w:val="nil"/>
          <w:bottom w:val="nil"/>
          <w:right w:val="nil"/>
          <w:between w:val="nil"/>
        </w:pBdr>
        <w:spacing w:line="275" w:lineRule="auto"/>
        <w:rPr>
          <w:ins w:id="10" w:author="David Sant" w:date="2025-07-16T11:48:00Z"/>
          <w:rFonts w:ascii="Google Sans Text" w:eastAsia="Google Sans Text" w:hAnsi="Google Sans Text" w:cs="Google Sans Text"/>
        </w:rPr>
      </w:pPr>
      <w:ins w:id="11" w:author="David Sant" w:date="2025-07-16T11:48:00Z">
        <w:r>
          <w:rPr>
            <w:rFonts w:ascii="Google Sans Text" w:eastAsia="Google Sans Text" w:hAnsi="Google Sans Text" w:cs="Google Sans Text"/>
          </w:rPr>
          <w:t>1.5</w:t>
        </w:r>
        <w:r>
          <w:rPr>
            <w:rFonts w:ascii="Google Sans Text" w:eastAsia="Google Sans Text" w:hAnsi="Google Sans Text" w:cs="Google Sans Text"/>
          </w:rPr>
          <w:t xml:space="preserve"> </w:t>
        </w:r>
        <w:commentRangeStart w:id="12"/>
        <w:r>
          <w:rPr>
            <w:rFonts w:ascii="Google Sans Text" w:eastAsia="Google Sans Text" w:hAnsi="Google Sans Text" w:cs="Google Sans Text"/>
          </w:rPr>
          <w:t>We</w:t>
        </w:r>
        <w:r w:rsidRPr="003468E7">
          <w:rPr>
            <w:rFonts w:ascii="Google Sans Text" w:eastAsia="Google Sans Text" w:hAnsi="Google Sans Text" w:cs="Google Sans Text"/>
          </w:rPr>
          <w:t xml:space="preserve"> </w:t>
        </w:r>
      </w:ins>
      <w:commentRangeEnd w:id="12"/>
      <w:ins w:id="13" w:author="David Sant" w:date="2025-07-16T11:52:00Z">
        <w:r w:rsidR="00EB6980">
          <w:rPr>
            <w:rStyle w:val="CommentReference"/>
          </w:rPr>
          <w:commentReference w:id="12"/>
        </w:r>
      </w:ins>
      <w:ins w:id="14" w:author="David Sant" w:date="2025-07-16T11:48:00Z">
        <w:r w:rsidRPr="003468E7">
          <w:rPr>
            <w:rFonts w:ascii="Google Sans Text" w:eastAsia="Google Sans Text" w:hAnsi="Google Sans Text" w:cs="Google Sans Text"/>
          </w:rPr>
          <w:t xml:space="preserve">provide </w:t>
        </w:r>
        <w:r>
          <w:rPr>
            <w:rFonts w:ascii="Google Sans Text" w:eastAsia="Google Sans Text" w:hAnsi="Google Sans Text" w:cs="Google Sans Text"/>
          </w:rPr>
          <w:t>economic analysis services</w:t>
        </w:r>
        <w:r w:rsidRPr="003468E7">
          <w:rPr>
            <w:rFonts w:ascii="Google Sans Text" w:eastAsia="Google Sans Text" w:hAnsi="Google Sans Text" w:cs="Google Sans Text"/>
          </w:rPr>
          <w:t xml:space="preserve">. Nothing </w:t>
        </w:r>
        <w:r>
          <w:rPr>
            <w:rFonts w:ascii="Google Sans Text" w:eastAsia="Google Sans Text" w:hAnsi="Google Sans Text" w:cs="Google Sans Text"/>
          </w:rPr>
          <w:t>we provide</w:t>
        </w:r>
        <w:r>
          <w:rPr>
            <w:rFonts w:ascii="Google Sans Text" w:eastAsia="Google Sans Text" w:hAnsi="Google Sans Text" w:cs="Google Sans Text"/>
          </w:rPr>
          <w:t xml:space="preserve"> (orally or in writing) </w:t>
        </w:r>
        <w:r w:rsidRPr="003468E7">
          <w:rPr>
            <w:rFonts w:ascii="Google Sans Text" w:eastAsia="Google Sans Text" w:hAnsi="Google Sans Text" w:cs="Google Sans Text"/>
          </w:rPr>
          <w:t xml:space="preserve">shall be construed as legal advice, financial advice, investment advice, or any recommendation to act or refrain from acting. The Client acknowledges and agrees that it is solely responsible for obtaining appropriate independent legal, financial, tax, or other professional advice in relation to any decisions it may take based on the </w:t>
        </w:r>
        <w:r>
          <w:rPr>
            <w:rFonts w:ascii="Google Sans Text" w:eastAsia="Google Sans Text" w:hAnsi="Google Sans Text" w:cs="Google Sans Text"/>
          </w:rPr>
          <w:t xml:space="preserve">outputs of the </w:t>
        </w:r>
        <w:r w:rsidRPr="003468E7">
          <w:rPr>
            <w:rFonts w:ascii="Google Sans Text" w:eastAsia="Google Sans Text" w:hAnsi="Google Sans Text" w:cs="Google Sans Text"/>
          </w:rPr>
          <w:t>Services.</w:t>
        </w:r>
      </w:ins>
    </w:p>
    <w:p w14:paraId="1BD52879" w14:textId="77777777" w:rsidR="00EE6EDE" w:rsidRDefault="00EE6EDE">
      <w:pPr>
        <w:pBdr>
          <w:top w:val="nil"/>
          <w:left w:val="nil"/>
          <w:bottom w:val="nil"/>
          <w:right w:val="nil"/>
          <w:between w:val="nil"/>
        </w:pBdr>
        <w:spacing w:line="275" w:lineRule="auto"/>
        <w:rPr>
          <w:rFonts w:ascii="Google Sans Text" w:eastAsia="Google Sans Text" w:hAnsi="Google Sans Text" w:cs="Google Sans Text"/>
        </w:rPr>
      </w:pPr>
    </w:p>
    <w:p w14:paraId="34562644"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6806C788"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2. Fees and Payment</w:t>
      </w:r>
    </w:p>
    <w:p w14:paraId="67219B86"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2.1. Our professional fees are charged based on the time spent by our personnel on your matter. Our standard hourly rates are:</w:t>
      </w:r>
    </w:p>
    <w:p w14:paraId="0F584BD5" w14:textId="373B6FF6"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 Director: £400 + VAT (for UK clients) / </w:t>
      </w:r>
      <w:commentRangeStart w:id="15"/>
      <w:ins w:id="16" w:author="David Sant" w:date="2025-07-16T11:30:00Z">
        <w:r w:rsidR="0089121A">
          <w:rPr>
            <w:rFonts w:ascii="Google Sans Text" w:eastAsia="Google Sans Text" w:hAnsi="Google Sans Text" w:cs="Google Sans Text"/>
          </w:rPr>
          <w:t>US</w:t>
        </w:r>
      </w:ins>
      <w:commentRangeEnd w:id="15"/>
      <w:ins w:id="17" w:author="David Sant" w:date="2025-07-16T11:31:00Z">
        <w:r w:rsidR="005A70F2">
          <w:rPr>
            <w:rStyle w:val="CommentReference"/>
          </w:rPr>
          <w:commentReference w:id="15"/>
        </w:r>
      </w:ins>
      <w:r>
        <w:rPr>
          <w:rFonts w:ascii="Google Sans Text" w:eastAsia="Google Sans Text" w:hAnsi="Google Sans Text" w:cs="Google Sans Text"/>
        </w:rPr>
        <w:t>$500 (for non-UK clients).</w:t>
      </w:r>
    </w:p>
    <w:p w14:paraId="4961F049" w14:textId="29135760"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2.2. These rates are </w:t>
      </w:r>
      <w:del w:id="18" w:author="David Sant" w:date="2025-07-16T10:18:00Z">
        <w:r w:rsidDel="009D1B07">
          <w:rPr>
            <w:rFonts w:ascii="Google Sans Text" w:eastAsia="Google Sans Text" w:hAnsi="Google Sans Text" w:cs="Google Sans Text"/>
          </w:rPr>
          <w:delText xml:space="preserve">reviewed </w:delText>
        </w:r>
      </w:del>
      <w:ins w:id="19" w:author="David Sant" w:date="2025-07-16T10:18:00Z">
        <w:r w:rsidR="009D1B07">
          <w:rPr>
            <w:rFonts w:ascii="Google Sans Text" w:eastAsia="Google Sans Text" w:hAnsi="Google Sans Text" w:cs="Google Sans Text"/>
          </w:rPr>
          <w:t xml:space="preserve">updated </w:t>
        </w:r>
      </w:ins>
      <w:r>
        <w:rPr>
          <w:rFonts w:ascii="Google Sans Text" w:eastAsia="Google Sans Text" w:hAnsi="Google Sans Text" w:cs="Google Sans Text"/>
        </w:rPr>
        <w:t>on 1 January each year, and we will notify you in writing of any changes.</w:t>
      </w:r>
      <w:ins w:id="20" w:author="David Sant" w:date="2025-07-16T10:18:00Z">
        <w:r w:rsidR="00032F42">
          <w:rPr>
            <w:rFonts w:ascii="Google Sans Text" w:eastAsia="Google Sans Text" w:hAnsi="Google Sans Text" w:cs="Google Sans Text"/>
          </w:rPr>
          <w:t xml:space="preserve">  The new </w:t>
        </w:r>
        <w:commentRangeStart w:id="21"/>
        <w:r w:rsidR="00032F42">
          <w:rPr>
            <w:rFonts w:ascii="Google Sans Text" w:eastAsia="Google Sans Text" w:hAnsi="Google Sans Text" w:cs="Google Sans Text"/>
          </w:rPr>
          <w:t xml:space="preserve">rates will apply from 1 January </w:t>
        </w:r>
      </w:ins>
      <w:commentRangeEnd w:id="21"/>
      <w:ins w:id="22" w:author="David Sant" w:date="2025-07-16T11:31:00Z">
        <w:r w:rsidR="005A70F2">
          <w:rPr>
            <w:rStyle w:val="CommentReference"/>
          </w:rPr>
          <w:commentReference w:id="21"/>
        </w:r>
      </w:ins>
      <w:ins w:id="23" w:author="David Sant" w:date="2025-07-16T10:18:00Z">
        <w:r w:rsidR="00032F42">
          <w:rPr>
            <w:rFonts w:ascii="Google Sans Text" w:eastAsia="Google Sans Text" w:hAnsi="Google Sans Text" w:cs="Google Sans Text"/>
          </w:rPr>
          <w:t>or from the date indicated in the notice.</w:t>
        </w:r>
      </w:ins>
    </w:p>
    <w:p w14:paraId="4D4C0C6A" w14:textId="4FB60820"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2.3. We will </w:t>
      </w:r>
      <w:del w:id="24" w:author="David Sant" w:date="2025-07-16T10:19:00Z">
        <w:r w:rsidDel="00E42802">
          <w:rPr>
            <w:rFonts w:ascii="Google Sans Text" w:eastAsia="Google Sans Text" w:hAnsi="Google Sans Text" w:cs="Google Sans Text"/>
          </w:rPr>
          <w:delText xml:space="preserve">bill </w:delText>
        </w:r>
      </w:del>
      <w:ins w:id="25" w:author="David Sant" w:date="2025-07-16T10:19:00Z">
        <w:r w:rsidR="00E42802">
          <w:rPr>
            <w:rFonts w:ascii="Google Sans Text" w:eastAsia="Google Sans Text" w:hAnsi="Google Sans Text" w:cs="Google Sans Text"/>
          </w:rPr>
          <w:t xml:space="preserve">invoice you </w:t>
        </w:r>
      </w:ins>
      <w:r>
        <w:rPr>
          <w:rFonts w:ascii="Google Sans Text" w:eastAsia="Google Sans Text" w:hAnsi="Google Sans Text" w:cs="Google Sans Text"/>
        </w:rPr>
        <w:t>for</w:t>
      </w:r>
      <w:ins w:id="26" w:author="David Sant" w:date="2025-07-16T10:20:00Z">
        <w:r w:rsidR="00350132">
          <w:rPr>
            <w:rFonts w:ascii="Google Sans Text" w:eastAsia="Google Sans Text" w:hAnsi="Google Sans Text" w:cs="Google Sans Text"/>
          </w:rPr>
          <w:t xml:space="preserve"> our professional fees </w:t>
        </w:r>
      </w:ins>
      <w:ins w:id="27" w:author="David Sant" w:date="2025-07-16T10:21:00Z">
        <w:r w:rsidR="00350132">
          <w:rPr>
            <w:rFonts w:ascii="Google Sans Text" w:eastAsia="Google Sans Text" w:hAnsi="Google Sans Text" w:cs="Google Sans Text"/>
          </w:rPr>
          <w:t>and for</w:t>
        </w:r>
      </w:ins>
      <w:r>
        <w:rPr>
          <w:rFonts w:ascii="Google Sans Text" w:eastAsia="Google Sans Text" w:hAnsi="Google Sans Text" w:cs="Google Sans Text"/>
        </w:rPr>
        <w:t xml:space="preserve"> </w:t>
      </w:r>
      <w:commentRangeStart w:id="28"/>
      <w:r>
        <w:rPr>
          <w:rFonts w:ascii="Google Sans Text" w:eastAsia="Google Sans Text" w:hAnsi="Google Sans Text" w:cs="Google Sans Text"/>
        </w:rPr>
        <w:t xml:space="preserve">all reasonable expenses </w:t>
      </w:r>
      <w:commentRangeEnd w:id="28"/>
      <w:r w:rsidR="00140CCB">
        <w:rPr>
          <w:rStyle w:val="CommentReference"/>
        </w:rPr>
        <w:commentReference w:id="28"/>
      </w:r>
      <w:r>
        <w:rPr>
          <w:rFonts w:ascii="Google Sans Text" w:eastAsia="Google Sans Text" w:hAnsi="Google Sans Text" w:cs="Google Sans Text"/>
        </w:rPr>
        <w:t>incurred in connection with the matter (e.g., travel, data acquisition) at cost.</w:t>
      </w:r>
    </w:p>
    <w:p w14:paraId="79852DEC"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2.4. Invoices will be submitted monthly and are payable within 30 days of the invoice date. All sums are payable without any deduction or set-off.</w:t>
      </w:r>
    </w:p>
    <w:p w14:paraId="053FBAC3"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2.5. All fees are payable regardless of the outcome of the matter in which we are instructed. Any fee estimates we provide are indicative and non-binding.</w:t>
      </w:r>
    </w:p>
    <w:p w14:paraId="78EC8069"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2407377B"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 xml:space="preserve">3. </w:t>
      </w:r>
      <w:commentRangeStart w:id="29"/>
      <w:r>
        <w:rPr>
          <w:rFonts w:ascii="Google Sans Text" w:eastAsia="Google Sans Text" w:hAnsi="Google Sans Text" w:cs="Google Sans Text"/>
          <w:b/>
        </w:rPr>
        <w:t>Confidentiality</w:t>
      </w:r>
      <w:commentRangeEnd w:id="29"/>
      <w:r w:rsidR="00D046AB">
        <w:rPr>
          <w:rStyle w:val="CommentReference"/>
        </w:rPr>
        <w:commentReference w:id="29"/>
      </w:r>
    </w:p>
    <w:p w14:paraId="43E81C8F"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3.1. We will </w:t>
      </w:r>
      <w:proofErr w:type="gramStart"/>
      <w:r>
        <w:rPr>
          <w:rFonts w:ascii="Google Sans Text" w:eastAsia="Google Sans Text" w:hAnsi="Google Sans Text" w:cs="Google Sans Text"/>
        </w:rPr>
        <w:t>at all times</w:t>
      </w:r>
      <w:proofErr w:type="gramEnd"/>
      <w:r>
        <w:rPr>
          <w:rFonts w:ascii="Google Sans Text" w:eastAsia="Google Sans Text" w:hAnsi="Google Sans Text" w:cs="Google Sans Text"/>
        </w:rPr>
        <w:t xml:space="preserve"> keep your confidential information secure and will not disclose it to any third party, except as required to perform the Services, or as required by law or a court order.</w:t>
      </w:r>
    </w:p>
    <w:p w14:paraId="3A9C809A" w14:textId="5AC04721"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3.2. This obligation of confidentiality shall not apply to information that is (a) in the public domain, (b) lawfully received by us from a third party</w:t>
      </w:r>
      <w:ins w:id="30" w:author="David Sant" w:date="2025-07-16T10:23:00Z">
        <w:r w:rsidR="00AA61B2">
          <w:rPr>
            <w:rFonts w:ascii="Google Sans Text" w:eastAsia="Google Sans Text" w:hAnsi="Google Sans Text" w:cs="Google Sans Text"/>
          </w:rPr>
          <w:t xml:space="preserve"> or otherwise already known by us</w:t>
        </w:r>
        <w:r w:rsidR="005E7E89">
          <w:rPr>
            <w:rFonts w:ascii="Google Sans Text" w:eastAsia="Google Sans Text" w:hAnsi="Google Sans Text" w:cs="Google Sans Text"/>
          </w:rPr>
          <w:t xml:space="preserve"> independently of this agreement</w:t>
        </w:r>
      </w:ins>
      <w:r>
        <w:rPr>
          <w:rFonts w:ascii="Google Sans Text" w:eastAsia="Google Sans Text" w:hAnsi="Google Sans Text" w:cs="Google Sans Text"/>
        </w:rPr>
        <w:t xml:space="preserve">, </w:t>
      </w:r>
      <w:del w:id="31" w:author="David Sant" w:date="2025-07-16T10:24:00Z">
        <w:r w:rsidDel="005E7E89">
          <w:rPr>
            <w:rFonts w:ascii="Google Sans Text" w:eastAsia="Google Sans Text" w:hAnsi="Google Sans Text" w:cs="Google Sans Text"/>
          </w:rPr>
          <w:delText xml:space="preserve">or </w:delText>
        </w:r>
      </w:del>
      <w:r>
        <w:rPr>
          <w:rFonts w:ascii="Google Sans Text" w:eastAsia="Google Sans Text" w:hAnsi="Google Sans Text" w:cs="Google Sans Text"/>
        </w:rPr>
        <w:t>(c) required to be disclosed for the purpose of the relevant legal or regulatory proceedings.</w:t>
      </w:r>
    </w:p>
    <w:p w14:paraId="20FE67F1"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3.3. This duty of confidentiality shall survive the termination of our engagement.</w:t>
      </w:r>
    </w:p>
    <w:p w14:paraId="5AE653C7"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5128E138"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4. Data Protection</w:t>
      </w:r>
    </w:p>
    <w:p w14:paraId="2854F8B6" w14:textId="7FA2065A"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4.1. Both parties agree to comply with their respective obligations under applicable data protection laws, including the UK GDPR and the Data Protection Act 2018.</w:t>
      </w:r>
      <w:ins w:id="32" w:author="David Sant" w:date="2025-07-16T11:20:00Z">
        <w:r w:rsidR="00770123">
          <w:rPr>
            <w:rFonts w:ascii="Google Sans Text" w:eastAsia="Google Sans Text" w:hAnsi="Google Sans Text" w:cs="Google Sans Text"/>
          </w:rPr>
          <w:t xml:space="preserve">  </w:t>
        </w:r>
      </w:ins>
    </w:p>
    <w:p w14:paraId="2DA94F46" w14:textId="77777777" w:rsidR="00A4115A" w:rsidRDefault="00961D8E">
      <w:pPr>
        <w:pBdr>
          <w:top w:val="nil"/>
          <w:left w:val="nil"/>
          <w:bottom w:val="nil"/>
          <w:right w:val="nil"/>
          <w:between w:val="nil"/>
        </w:pBdr>
        <w:spacing w:line="275" w:lineRule="auto"/>
        <w:rPr>
          <w:ins w:id="33" w:author="David Sant" w:date="2025-07-16T10:33:00Z"/>
          <w:rFonts w:ascii="Google Sans Text" w:eastAsia="Google Sans Text" w:hAnsi="Google Sans Text" w:cs="Google Sans Text"/>
        </w:rPr>
      </w:pPr>
      <w:r>
        <w:rPr>
          <w:rFonts w:ascii="Google Sans Text" w:eastAsia="Google Sans Text" w:hAnsi="Google Sans Text" w:cs="Google Sans Text"/>
        </w:rPr>
        <w:t xml:space="preserve">4.2. We are a data controller for our own business data (e.g., client contact and billing details). </w:t>
      </w:r>
    </w:p>
    <w:p w14:paraId="5ED63003" w14:textId="41A4230E" w:rsidR="005D07DF" w:rsidDel="00A4115A" w:rsidRDefault="00961D8E">
      <w:pPr>
        <w:pBdr>
          <w:top w:val="nil"/>
          <w:left w:val="nil"/>
          <w:bottom w:val="nil"/>
          <w:right w:val="nil"/>
          <w:between w:val="nil"/>
        </w:pBdr>
        <w:spacing w:line="275" w:lineRule="auto"/>
        <w:rPr>
          <w:del w:id="34" w:author="David Sant" w:date="2025-07-16T10:33:00Z"/>
          <w:rFonts w:ascii="Google Sans Text" w:eastAsia="Google Sans Text" w:hAnsi="Google Sans Text" w:cs="Google Sans Text"/>
        </w:rPr>
      </w:pPr>
      <w:del w:id="35" w:author="David Sant" w:date="2025-07-16T10:33:00Z">
        <w:r w:rsidDel="00A4115A">
          <w:rPr>
            <w:rFonts w:ascii="Google Sans Text" w:eastAsia="Google Sans Text" w:hAnsi="Google Sans Text" w:cs="Google Sans Text"/>
          </w:rPr>
          <w:delText xml:space="preserve">For any personal data you provide to us for the purpose of the Services, </w:delText>
        </w:r>
        <w:commentRangeStart w:id="36"/>
        <w:r w:rsidDel="00A4115A">
          <w:rPr>
            <w:rFonts w:ascii="Google Sans Text" w:eastAsia="Google Sans Text" w:hAnsi="Google Sans Text" w:cs="Google Sans Text"/>
          </w:rPr>
          <w:delText xml:space="preserve">we </w:delText>
        </w:r>
        <w:r w:rsidDel="00260A82">
          <w:rPr>
            <w:rFonts w:ascii="Google Sans Text" w:eastAsia="Google Sans Text" w:hAnsi="Google Sans Text" w:cs="Google Sans Text"/>
          </w:rPr>
          <w:delText xml:space="preserve">may </w:delText>
        </w:r>
        <w:r w:rsidDel="00A4115A">
          <w:rPr>
            <w:rFonts w:ascii="Google Sans Text" w:eastAsia="Google Sans Text" w:hAnsi="Google Sans Text" w:cs="Google Sans Text"/>
          </w:rPr>
          <w:delText>act as a data processor</w:delText>
        </w:r>
        <w:commentRangeEnd w:id="36"/>
        <w:r w:rsidR="00D4408F" w:rsidDel="00A4115A">
          <w:rPr>
            <w:rStyle w:val="CommentReference"/>
          </w:rPr>
          <w:commentReference w:id="36"/>
        </w:r>
        <w:r w:rsidDel="00A4115A">
          <w:rPr>
            <w:rFonts w:ascii="Google Sans Text" w:eastAsia="Google Sans Text" w:hAnsi="Google Sans Text" w:cs="Google Sans Text"/>
          </w:rPr>
          <w:delText>.</w:delText>
        </w:r>
      </w:del>
    </w:p>
    <w:p w14:paraId="59FCD162" w14:textId="70676F9B" w:rsidR="005D07DF" w:rsidRDefault="00961D8E">
      <w:pPr>
        <w:pBdr>
          <w:top w:val="nil"/>
          <w:left w:val="nil"/>
          <w:bottom w:val="nil"/>
          <w:right w:val="nil"/>
          <w:between w:val="nil"/>
        </w:pBdr>
        <w:spacing w:line="275" w:lineRule="auto"/>
        <w:rPr>
          <w:ins w:id="37" w:author="David Sant" w:date="2025-07-16T10:34:00Z"/>
          <w:rFonts w:ascii="Google Sans Text" w:eastAsia="Google Sans Text" w:hAnsi="Google Sans Text" w:cs="Google Sans Text"/>
        </w:rPr>
      </w:pPr>
      <w:r>
        <w:rPr>
          <w:rFonts w:ascii="Google Sans Text" w:eastAsia="Google Sans Text" w:hAnsi="Google Sans Text" w:cs="Google Sans Text"/>
        </w:rPr>
        <w:t>4.3. Our Privacy Policy, [</w:t>
      </w:r>
      <w:commentRangeStart w:id="38"/>
      <w:r>
        <w:rPr>
          <w:rFonts w:ascii="Google Sans Text" w:eastAsia="Google Sans Text" w:hAnsi="Google Sans Text" w:cs="Google Sans Text"/>
        </w:rPr>
        <w:t>available on our website / attached here</w:t>
      </w:r>
      <w:commentRangeEnd w:id="38"/>
      <w:r w:rsidR="00D046AB">
        <w:rPr>
          <w:rStyle w:val="CommentReference"/>
        </w:rPr>
        <w:commentReference w:id="38"/>
      </w:r>
      <w:r>
        <w:rPr>
          <w:rFonts w:ascii="Google Sans Text" w:eastAsia="Google Sans Text" w:hAnsi="Google Sans Text" w:cs="Google Sans Text"/>
        </w:rPr>
        <w:t>], explains how we process personal data</w:t>
      </w:r>
      <w:ins w:id="39" w:author="David Sant" w:date="2025-07-16T10:33:00Z">
        <w:r w:rsidR="00A4115A">
          <w:rPr>
            <w:rFonts w:ascii="Google Sans Text" w:eastAsia="Google Sans Text" w:hAnsi="Google Sans Text" w:cs="Google Sans Text"/>
          </w:rPr>
          <w:t xml:space="preserve"> as a controller</w:t>
        </w:r>
      </w:ins>
      <w:r>
        <w:rPr>
          <w:rFonts w:ascii="Google Sans Text" w:eastAsia="Google Sans Text" w:hAnsi="Google Sans Text" w:cs="Google Sans Text"/>
        </w:rPr>
        <w:t xml:space="preserve">. </w:t>
      </w:r>
      <w:del w:id="40" w:author="David Sant" w:date="2025-07-16T11:20:00Z">
        <w:r w:rsidDel="00ED35C1">
          <w:rPr>
            <w:rFonts w:ascii="Google Sans Text" w:eastAsia="Google Sans Text" w:hAnsi="Google Sans Text" w:cs="Google Sans Text"/>
          </w:rPr>
          <w:delText>By signing the engagement letter, you acknowledge and agree to the terms of our Privacy Policy, including the provisions regarding the potential international transfer of data.</w:delText>
        </w:r>
      </w:del>
    </w:p>
    <w:p w14:paraId="69624AB4" w14:textId="7AC140E6" w:rsidR="00055FE6" w:rsidRDefault="00055FE6" w:rsidP="00DF1180">
      <w:pPr>
        <w:pBdr>
          <w:top w:val="nil"/>
          <w:left w:val="nil"/>
          <w:bottom w:val="nil"/>
          <w:right w:val="nil"/>
          <w:between w:val="nil"/>
        </w:pBdr>
        <w:spacing w:line="275" w:lineRule="auto"/>
        <w:rPr>
          <w:ins w:id="41" w:author="David Sant" w:date="2025-07-16T11:21:00Z"/>
          <w:rFonts w:ascii="Google Sans Text" w:eastAsia="Google Sans Text" w:hAnsi="Google Sans Text" w:cs="Google Sans Text"/>
        </w:rPr>
      </w:pPr>
      <w:ins w:id="42" w:author="David Sant" w:date="2025-07-16T10:34:00Z">
        <w:r>
          <w:rPr>
            <w:rFonts w:ascii="Google Sans Text" w:eastAsia="Google Sans Text" w:hAnsi="Google Sans Text" w:cs="Google Sans Text"/>
          </w:rPr>
          <w:t>4</w:t>
        </w:r>
        <w:commentRangeStart w:id="43"/>
        <w:r>
          <w:rPr>
            <w:rFonts w:ascii="Google Sans Text" w:eastAsia="Google Sans Text" w:hAnsi="Google Sans Text" w:cs="Google Sans Text"/>
          </w:rPr>
          <w:t>.</w:t>
        </w:r>
      </w:ins>
      <w:commentRangeEnd w:id="43"/>
      <w:ins w:id="44" w:author="David Sant" w:date="2025-07-16T11:03:00Z">
        <w:r w:rsidR="00A32975">
          <w:rPr>
            <w:rStyle w:val="CommentReference"/>
          </w:rPr>
          <w:commentReference w:id="43"/>
        </w:r>
      </w:ins>
      <w:ins w:id="45" w:author="David Sant" w:date="2025-07-16T10:34:00Z">
        <w:r>
          <w:rPr>
            <w:rFonts w:ascii="Google Sans Text" w:eastAsia="Google Sans Text" w:hAnsi="Google Sans Text" w:cs="Google Sans Text"/>
          </w:rPr>
          <w:t xml:space="preserve">4 If the information you provide to </w:t>
        </w:r>
        <w:r w:rsidRPr="00214F95">
          <w:rPr>
            <w:rFonts w:ascii="Google Sans Text" w:eastAsia="Google Sans Text" w:hAnsi="Google Sans Text" w:cs="Google Sans Text"/>
          </w:rPr>
          <w:t>us for the purpose of the Services includes personal data,</w:t>
        </w:r>
      </w:ins>
      <w:ins w:id="46" w:author="David Sant" w:date="2025-07-16T10:35:00Z">
        <w:r w:rsidR="000C5F89" w:rsidRPr="00214F95">
          <w:rPr>
            <w:rFonts w:ascii="Google Sans Text" w:eastAsia="Google Sans Text" w:hAnsi="Google Sans Text" w:cs="Google Sans Text"/>
          </w:rPr>
          <w:t xml:space="preserve"> </w:t>
        </w:r>
      </w:ins>
      <w:ins w:id="47" w:author="David Sant" w:date="2025-07-16T11:02:00Z">
        <w:r w:rsidR="00214F95">
          <w:rPr>
            <w:rFonts w:ascii="Google Sans Text" w:eastAsia="Google Sans Text" w:hAnsi="Google Sans Text" w:cs="Google Sans Text"/>
          </w:rPr>
          <w:t xml:space="preserve">to the extent that the </w:t>
        </w:r>
        <w:r w:rsidR="00A32975">
          <w:rPr>
            <w:rFonts w:ascii="Google Sans Text" w:eastAsia="Google Sans Text" w:hAnsi="Google Sans Text" w:cs="Google Sans Text"/>
          </w:rPr>
          <w:t xml:space="preserve">UK GDPR applies, </w:t>
        </w:r>
      </w:ins>
      <w:ins w:id="48" w:author="David Sant" w:date="2025-07-16T10:35:00Z">
        <w:r w:rsidR="000C5F89" w:rsidRPr="00214F95">
          <w:rPr>
            <w:rFonts w:ascii="Google Sans Text" w:eastAsia="Google Sans Text" w:hAnsi="Google Sans Text" w:cs="Google Sans Text"/>
          </w:rPr>
          <w:t xml:space="preserve">we will </w:t>
        </w:r>
        <w:r w:rsidR="00F21A42" w:rsidRPr="00214F95">
          <w:rPr>
            <w:rFonts w:ascii="Google Sans Text" w:eastAsia="Google Sans Text" w:hAnsi="Google Sans Text" w:cs="Google Sans Text"/>
          </w:rPr>
          <w:t xml:space="preserve">be a processor for that personal data and </w:t>
        </w:r>
      </w:ins>
      <w:ins w:id="49" w:author="David Sant" w:date="2025-07-16T11:21:00Z">
        <w:r w:rsidR="00422C66">
          <w:rPr>
            <w:rFonts w:ascii="Google Sans Text" w:eastAsia="Google Sans Text" w:hAnsi="Google Sans Text" w:cs="Google Sans Text"/>
          </w:rPr>
          <w:t xml:space="preserve">we </w:t>
        </w:r>
      </w:ins>
      <w:ins w:id="50" w:author="David Sant" w:date="2025-07-16T10:35:00Z">
        <w:r w:rsidR="00F21A42" w:rsidRPr="00214F95">
          <w:rPr>
            <w:rFonts w:ascii="Google Sans Text" w:eastAsia="Google Sans Text" w:hAnsi="Google Sans Text" w:cs="Google Sans Text"/>
          </w:rPr>
          <w:t>shall</w:t>
        </w:r>
      </w:ins>
      <w:ins w:id="51" w:author="David Sant" w:date="2025-07-16T10:46:00Z">
        <w:r w:rsidR="00381124" w:rsidRPr="00214F95">
          <w:rPr>
            <w:rFonts w:ascii="Google Sans Text" w:eastAsia="Google Sans Text" w:hAnsi="Google Sans Text" w:cs="Google Sans Text"/>
          </w:rPr>
          <w:t>:</w:t>
        </w:r>
      </w:ins>
      <w:ins w:id="52" w:author="David Sant" w:date="2025-07-16T11:00:00Z">
        <w:r w:rsidR="00DF1180" w:rsidRPr="00214F95">
          <w:rPr>
            <w:rFonts w:ascii="Google Sans Text" w:eastAsia="Google Sans Text" w:hAnsi="Google Sans Text" w:cs="Google Sans Text"/>
          </w:rPr>
          <w:t xml:space="preserve"> </w:t>
        </w:r>
      </w:ins>
      <w:ins w:id="53" w:author="David Sant" w:date="2025-07-16T10:46:00Z">
        <w:r w:rsidR="00C83A7D" w:rsidRPr="00214F95">
          <w:rPr>
            <w:rFonts w:ascii="Google Sans Text" w:eastAsia="Google Sans Text" w:hAnsi="Google Sans Text" w:cs="Google Sans Text"/>
          </w:rPr>
          <w:t xml:space="preserve">(a) </w:t>
        </w:r>
      </w:ins>
      <w:ins w:id="54" w:author="David Sant" w:date="2025-07-16T10:35:00Z">
        <w:r w:rsidR="000C5F89" w:rsidRPr="00214F95">
          <w:rPr>
            <w:rFonts w:ascii="Google Sans Text" w:eastAsia="Google Sans Text" w:hAnsi="Google Sans Text" w:cs="Google Sans Text"/>
          </w:rPr>
          <w:t xml:space="preserve">only process </w:t>
        </w:r>
      </w:ins>
      <w:ins w:id="55" w:author="David Sant" w:date="2025-07-16T10:36:00Z">
        <w:r w:rsidR="00F21A42" w:rsidRPr="00214F95">
          <w:rPr>
            <w:rFonts w:ascii="Google Sans Text" w:eastAsia="Google Sans Text" w:hAnsi="Google Sans Text" w:cs="Google Sans Text"/>
          </w:rPr>
          <w:t>it</w:t>
        </w:r>
      </w:ins>
      <w:ins w:id="56" w:author="David Sant" w:date="2025-07-16T10:35:00Z">
        <w:r w:rsidR="000C5F89" w:rsidRPr="00214F95">
          <w:rPr>
            <w:rFonts w:ascii="Google Sans Text" w:eastAsia="Google Sans Text" w:hAnsi="Google Sans Text" w:cs="Google Sans Text"/>
          </w:rPr>
          <w:t xml:space="preserve"> </w:t>
        </w:r>
        <w:r w:rsidR="00F21A42" w:rsidRPr="00214F95">
          <w:rPr>
            <w:rFonts w:ascii="Google Sans Text" w:eastAsia="Google Sans Text" w:hAnsi="Google Sans Text" w:cs="Google Sans Text"/>
          </w:rPr>
          <w:t xml:space="preserve">in </w:t>
        </w:r>
      </w:ins>
      <w:ins w:id="57" w:author="David Sant" w:date="2025-07-16T10:51:00Z">
        <w:r w:rsidR="00236CC6" w:rsidRPr="00214F95">
          <w:rPr>
            <w:rFonts w:ascii="Google Sans Text" w:eastAsia="Google Sans Text" w:hAnsi="Google Sans Text" w:cs="Google Sans Text"/>
          </w:rPr>
          <w:t xml:space="preserve">based on your instructions, in </w:t>
        </w:r>
      </w:ins>
      <w:ins w:id="58" w:author="David Sant" w:date="2025-07-16T10:35:00Z">
        <w:r w:rsidR="00F21A42" w:rsidRPr="00214F95">
          <w:rPr>
            <w:rFonts w:ascii="Google Sans Text" w:eastAsia="Google Sans Text" w:hAnsi="Google Sans Text" w:cs="Google Sans Text"/>
          </w:rPr>
          <w:t>order to provide the Services to you</w:t>
        </w:r>
      </w:ins>
      <w:ins w:id="59" w:author="David Sant" w:date="2025-07-16T10:47:00Z">
        <w:r w:rsidR="004E46E1" w:rsidRPr="00214F95">
          <w:rPr>
            <w:rFonts w:ascii="Google Sans Text" w:eastAsia="Google Sans Text" w:hAnsi="Google Sans Text" w:cs="Google Sans Text"/>
          </w:rPr>
          <w:t xml:space="preserve"> or as may be required by law</w:t>
        </w:r>
      </w:ins>
      <w:ins w:id="60" w:author="David Sant" w:date="2025-07-16T10:55:00Z">
        <w:r w:rsidR="00AC0F79" w:rsidRPr="00214F95">
          <w:rPr>
            <w:rFonts w:ascii="Google Sans Text" w:eastAsia="Google Sans Text" w:hAnsi="Google Sans Text" w:cs="Google Sans Text"/>
          </w:rPr>
          <w:t xml:space="preserve"> (in which case we shall notify you of this requirement, if we are allowed</w:t>
        </w:r>
      </w:ins>
      <w:ins w:id="61" w:author="David Sant" w:date="2025-07-16T10:56:00Z">
        <w:r w:rsidR="00AC0F79" w:rsidRPr="00214F95">
          <w:rPr>
            <w:rFonts w:ascii="Google Sans Text" w:eastAsia="Google Sans Text" w:hAnsi="Google Sans Text" w:cs="Google Sans Text"/>
          </w:rPr>
          <w:t xml:space="preserve"> to</w:t>
        </w:r>
      </w:ins>
      <w:ins w:id="62" w:author="David Sant" w:date="2025-07-16T10:55:00Z">
        <w:r w:rsidR="00AC0F79" w:rsidRPr="00214F95">
          <w:rPr>
            <w:rFonts w:ascii="Google Sans Text" w:eastAsia="Google Sans Text" w:hAnsi="Google Sans Text" w:cs="Google Sans Text"/>
          </w:rPr>
          <w:t>)</w:t>
        </w:r>
      </w:ins>
      <w:ins w:id="63" w:author="David Sant" w:date="2025-07-16T10:52:00Z">
        <w:r w:rsidR="0006200A" w:rsidRPr="00214F95">
          <w:rPr>
            <w:rFonts w:ascii="Google Sans Text" w:eastAsia="Google Sans Text" w:hAnsi="Google Sans Text" w:cs="Google Sans Text"/>
          </w:rPr>
          <w:t>;</w:t>
        </w:r>
      </w:ins>
      <w:ins w:id="64" w:author="David Sant" w:date="2025-07-16T11:00:00Z">
        <w:r w:rsidR="00DF1180" w:rsidRPr="00214F95">
          <w:rPr>
            <w:rFonts w:ascii="Google Sans Text" w:eastAsia="Google Sans Text" w:hAnsi="Google Sans Text" w:cs="Google Sans Text"/>
          </w:rPr>
          <w:t xml:space="preserve"> </w:t>
        </w:r>
      </w:ins>
      <w:ins w:id="65" w:author="David Sant" w:date="2025-07-16T10:48:00Z">
        <w:r w:rsidR="00E10479" w:rsidRPr="00214F95">
          <w:rPr>
            <w:rFonts w:ascii="Google Sans Text" w:eastAsia="Google Sans Text" w:hAnsi="Google Sans Text" w:cs="Google Sans Text"/>
          </w:rPr>
          <w:t>(b) ensure that we have in place appropriate technical and organisational measures to protect against unauthorised or unlawful processing</w:t>
        </w:r>
        <w:r w:rsidR="008E701B" w:rsidRPr="00214F95">
          <w:rPr>
            <w:rFonts w:ascii="Google Sans Text" w:eastAsia="Google Sans Text" w:hAnsi="Google Sans Text" w:cs="Google Sans Text"/>
          </w:rPr>
          <w:t xml:space="preserve"> of,</w:t>
        </w:r>
        <w:r w:rsidR="00E10479" w:rsidRPr="00214F95">
          <w:rPr>
            <w:rFonts w:ascii="Google Sans Text" w:eastAsia="Google Sans Text" w:hAnsi="Google Sans Text" w:cs="Google Sans Text"/>
          </w:rPr>
          <w:t xml:space="preserve"> accidental loss or destruction of, or damage to, </w:t>
        </w:r>
      </w:ins>
      <w:ins w:id="66" w:author="David Sant" w:date="2025-07-16T10:49:00Z">
        <w:r w:rsidR="008E701B" w:rsidRPr="00214F95">
          <w:rPr>
            <w:rFonts w:ascii="Google Sans Text" w:eastAsia="Google Sans Text" w:hAnsi="Google Sans Text" w:cs="Google Sans Text"/>
          </w:rPr>
          <w:t>the p</w:t>
        </w:r>
      </w:ins>
      <w:ins w:id="67" w:author="David Sant" w:date="2025-07-16T10:48:00Z">
        <w:r w:rsidR="00E10479" w:rsidRPr="00214F95">
          <w:rPr>
            <w:rFonts w:ascii="Google Sans Text" w:eastAsia="Google Sans Text" w:hAnsi="Google Sans Text" w:cs="Google Sans Text"/>
          </w:rPr>
          <w:t xml:space="preserve">ersonal </w:t>
        </w:r>
      </w:ins>
      <w:ins w:id="68" w:author="David Sant" w:date="2025-07-16T10:49:00Z">
        <w:r w:rsidR="008E701B" w:rsidRPr="00214F95">
          <w:rPr>
            <w:rFonts w:ascii="Google Sans Text" w:eastAsia="Google Sans Text" w:hAnsi="Google Sans Text" w:cs="Google Sans Text"/>
          </w:rPr>
          <w:t>d</w:t>
        </w:r>
      </w:ins>
      <w:ins w:id="69" w:author="David Sant" w:date="2025-07-16T10:48:00Z">
        <w:r w:rsidR="00E10479" w:rsidRPr="00214F95">
          <w:rPr>
            <w:rFonts w:ascii="Google Sans Text" w:eastAsia="Google Sans Text" w:hAnsi="Google Sans Text" w:cs="Google Sans Text"/>
          </w:rPr>
          <w:t>ata</w:t>
        </w:r>
      </w:ins>
      <w:ins w:id="70" w:author="David Sant" w:date="2025-07-16T10:52:00Z">
        <w:r w:rsidR="00236CC6" w:rsidRPr="00214F95">
          <w:rPr>
            <w:rFonts w:ascii="Google Sans Text" w:eastAsia="Google Sans Text" w:hAnsi="Google Sans Text" w:cs="Google Sans Text"/>
          </w:rPr>
          <w:t>;</w:t>
        </w:r>
      </w:ins>
      <w:ins w:id="71" w:author="David Sant" w:date="2025-07-16T11:00:00Z">
        <w:r w:rsidR="00DF1180" w:rsidRPr="00214F95">
          <w:rPr>
            <w:rFonts w:ascii="Google Sans Text" w:eastAsia="Google Sans Text" w:hAnsi="Google Sans Text" w:cs="Google Sans Text"/>
          </w:rPr>
          <w:t xml:space="preserve"> </w:t>
        </w:r>
      </w:ins>
      <w:ins w:id="72" w:author="David Sant" w:date="2025-07-16T10:48:00Z">
        <w:r w:rsidR="00E10479" w:rsidRPr="00214F95">
          <w:rPr>
            <w:rFonts w:ascii="Google Sans Text" w:eastAsia="Google Sans Text" w:hAnsi="Google Sans Text" w:cs="Google Sans Text"/>
          </w:rPr>
          <w:t>(</w:t>
        </w:r>
      </w:ins>
      <w:ins w:id="73" w:author="David Sant" w:date="2025-07-16T10:49:00Z">
        <w:r w:rsidR="00F35D12" w:rsidRPr="00214F95">
          <w:rPr>
            <w:rFonts w:ascii="Google Sans Text" w:eastAsia="Google Sans Text" w:hAnsi="Google Sans Text" w:cs="Google Sans Text"/>
          </w:rPr>
          <w:t>c</w:t>
        </w:r>
      </w:ins>
      <w:ins w:id="74" w:author="David Sant" w:date="2025-07-16T10:48:00Z">
        <w:r w:rsidR="00E10479" w:rsidRPr="00214F95">
          <w:rPr>
            <w:rFonts w:ascii="Google Sans Text" w:eastAsia="Google Sans Text" w:hAnsi="Google Sans Text" w:cs="Google Sans Text"/>
          </w:rPr>
          <w:t>)</w:t>
        </w:r>
      </w:ins>
      <w:ins w:id="75" w:author="David Sant" w:date="2025-07-16T10:49:00Z">
        <w:r w:rsidR="00F35D12" w:rsidRPr="00214F95">
          <w:rPr>
            <w:rFonts w:ascii="Google Sans Text" w:eastAsia="Google Sans Text" w:hAnsi="Google Sans Text" w:cs="Google Sans Text"/>
          </w:rPr>
          <w:t xml:space="preserve"> </w:t>
        </w:r>
      </w:ins>
      <w:ins w:id="76" w:author="David Sant" w:date="2025-07-16T10:48:00Z">
        <w:r w:rsidR="00E10479" w:rsidRPr="00214F95">
          <w:rPr>
            <w:rFonts w:ascii="Google Sans Text" w:eastAsia="Google Sans Text" w:hAnsi="Google Sans Text" w:cs="Google Sans Text"/>
          </w:rPr>
          <w:t>ensure</w:t>
        </w:r>
        <w:r w:rsidR="00E10479" w:rsidRPr="00E10479">
          <w:rPr>
            <w:rFonts w:ascii="Google Sans Text" w:eastAsia="Google Sans Text" w:hAnsi="Google Sans Text" w:cs="Google Sans Text"/>
          </w:rPr>
          <w:t xml:space="preserve"> that </w:t>
        </w:r>
      </w:ins>
      <w:ins w:id="77" w:author="David Sant" w:date="2025-07-16T10:49:00Z">
        <w:r w:rsidR="00F35D12">
          <w:rPr>
            <w:rFonts w:ascii="Google Sans Text" w:eastAsia="Google Sans Text" w:hAnsi="Google Sans Text" w:cs="Google Sans Text"/>
          </w:rPr>
          <w:t>our</w:t>
        </w:r>
      </w:ins>
      <w:ins w:id="78" w:author="David Sant" w:date="2025-07-16T10:48:00Z">
        <w:r w:rsidR="00E10479" w:rsidRPr="00E10479">
          <w:rPr>
            <w:rFonts w:ascii="Google Sans Text" w:eastAsia="Google Sans Text" w:hAnsi="Google Sans Text" w:cs="Google Sans Text"/>
          </w:rPr>
          <w:t xml:space="preserve"> personnel are obliged to keep the </w:t>
        </w:r>
      </w:ins>
      <w:ins w:id="79" w:author="David Sant" w:date="2025-07-16T10:49:00Z">
        <w:r w:rsidR="00F35D12">
          <w:rPr>
            <w:rFonts w:ascii="Google Sans Text" w:eastAsia="Google Sans Text" w:hAnsi="Google Sans Text" w:cs="Google Sans Text"/>
          </w:rPr>
          <w:t>p</w:t>
        </w:r>
      </w:ins>
      <w:ins w:id="80" w:author="David Sant" w:date="2025-07-16T10:48:00Z">
        <w:r w:rsidR="00E10479" w:rsidRPr="00E10479">
          <w:rPr>
            <w:rFonts w:ascii="Google Sans Text" w:eastAsia="Google Sans Text" w:hAnsi="Google Sans Text" w:cs="Google Sans Text"/>
          </w:rPr>
          <w:t xml:space="preserve">ersonal </w:t>
        </w:r>
      </w:ins>
      <w:ins w:id="81" w:author="David Sant" w:date="2025-07-16T10:49:00Z">
        <w:r w:rsidR="00F35D12">
          <w:rPr>
            <w:rFonts w:ascii="Google Sans Text" w:eastAsia="Google Sans Text" w:hAnsi="Google Sans Text" w:cs="Google Sans Text"/>
          </w:rPr>
          <w:t>d</w:t>
        </w:r>
      </w:ins>
      <w:ins w:id="82" w:author="David Sant" w:date="2025-07-16T10:48:00Z">
        <w:r w:rsidR="00E10479" w:rsidRPr="00E10479">
          <w:rPr>
            <w:rFonts w:ascii="Google Sans Text" w:eastAsia="Google Sans Text" w:hAnsi="Google Sans Text" w:cs="Google Sans Text"/>
          </w:rPr>
          <w:t>ata confidential</w:t>
        </w:r>
      </w:ins>
      <w:ins w:id="83" w:author="David Sant" w:date="2025-07-16T10:52:00Z">
        <w:r w:rsidR="00236CC6">
          <w:rPr>
            <w:rFonts w:ascii="Google Sans Text" w:eastAsia="Google Sans Text" w:hAnsi="Google Sans Text" w:cs="Google Sans Text"/>
          </w:rPr>
          <w:t>;</w:t>
        </w:r>
      </w:ins>
      <w:ins w:id="84" w:author="David Sant" w:date="2025-07-16T11:00:00Z">
        <w:r w:rsidR="00DF1180">
          <w:rPr>
            <w:rFonts w:ascii="Google Sans Text" w:eastAsia="Google Sans Text" w:hAnsi="Google Sans Text" w:cs="Google Sans Text"/>
          </w:rPr>
          <w:t xml:space="preserve"> </w:t>
        </w:r>
      </w:ins>
      <w:ins w:id="85" w:author="David Sant" w:date="2025-07-16T10:48:00Z">
        <w:r w:rsidR="00E10479" w:rsidRPr="00E10479">
          <w:rPr>
            <w:rFonts w:ascii="Google Sans Text" w:eastAsia="Google Sans Text" w:hAnsi="Google Sans Text" w:cs="Google Sans Text"/>
          </w:rPr>
          <w:t>(d)</w:t>
        </w:r>
      </w:ins>
      <w:ins w:id="86" w:author="David Sant" w:date="2025-07-16T10:52:00Z">
        <w:r w:rsidR="0006200A">
          <w:rPr>
            <w:rFonts w:ascii="Google Sans Text" w:eastAsia="Google Sans Text" w:hAnsi="Google Sans Text" w:cs="Google Sans Text"/>
          </w:rPr>
          <w:t xml:space="preserve"> </w:t>
        </w:r>
      </w:ins>
      <w:ins w:id="87" w:author="David Sant" w:date="2025-07-16T10:48:00Z">
        <w:r w:rsidR="00E10479" w:rsidRPr="00E10479">
          <w:rPr>
            <w:rFonts w:ascii="Google Sans Text" w:eastAsia="Google Sans Text" w:hAnsi="Google Sans Text" w:cs="Google Sans Text"/>
          </w:rPr>
          <w:t xml:space="preserve">assist </w:t>
        </w:r>
      </w:ins>
      <w:ins w:id="88" w:author="David Sant" w:date="2025-07-16T10:52:00Z">
        <w:r w:rsidR="0006200A">
          <w:rPr>
            <w:rFonts w:ascii="Google Sans Text" w:eastAsia="Google Sans Text" w:hAnsi="Google Sans Text" w:cs="Google Sans Text"/>
          </w:rPr>
          <w:t>you</w:t>
        </w:r>
      </w:ins>
      <w:ins w:id="89" w:author="David Sant" w:date="2025-07-16T10:48:00Z">
        <w:r w:rsidR="00E10479" w:rsidRPr="00E10479">
          <w:rPr>
            <w:rFonts w:ascii="Google Sans Text" w:eastAsia="Google Sans Text" w:hAnsi="Google Sans Text" w:cs="Google Sans Text"/>
          </w:rPr>
          <w:t xml:space="preserve">, at </w:t>
        </w:r>
      </w:ins>
      <w:ins w:id="90" w:author="David Sant" w:date="2025-07-16T10:52:00Z">
        <w:r w:rsidR="0006200A">
          <w:rPr>
            <w:rFonts w:ascii="Google Sans Text" w:eastAsia="Google Sans Text" w:hAnsi="Google Sans Text" w:cs="Google Sans Text"/>
          </w:rPr>
          <w:t>your</w:t>
        </w:r>
      </w:ins>
      <w:ins w:id="91" w:author="David Sant" w:date="2025-07-16T10:48:00Z">
        <w:r w:rsidR="00E10479" w:rsidRPr="00E10479">
          <w:rPr>
            <w:rFonts w:ascii="Google Sans Text" w:eastAsia="Google Sans Text" w:hAnsi="Google Sans Text" w:cs="Google Sans Text"/>
          </w:rPr>
          <w:t xml:space="preserve"> cost, in responding to any request from a </w:t>
        </w:r>
      </w:ins>
      <w:ins w:id="92" w:author="David Sant" w:date="2025-07-16T10:52:00Z">
        <w:r w:rsidR="0006200A">
          <w:rPr>
            <w:rFonts w:ascii="Google Sans Text" w:eastAsia="Google Sans Text" w:hAnsi="Google Sans Text" w:cs="Google Sans Text"/>
          </w:rPr>
          <w:t>d</w:t>
        </w:r>
      </w:ins>
      <w:ins w:id="93" w:author="David Sant" w:date="2025-07-16T10:48:00Z">
        <w:r w:rsidR="00E10479" w:rsidRPr="00E10479">
          <w:rPr>
            <w:rFonts w:ascii="Google Sans Text" w:eastAsia="Google Sans Text" w:hAnsi="Google Sans Text" w:cs="Google Sans Text"/>
          </w:rPr>
          <w:t xml:space="preserve">ata </w:t>
        </w:r>
      </w:ins>
      <w:ins w:id="94" w:author="David Sant" w:date="2025-07-16T10:52:00Z">
        <w:r w:rsidR="0006200A">
          <w:rPr>
            <w:rFonts w:ascii="Google Sans Text" w:eastAsia="Google Sans Text" w:hAnsi="Google Sans Text" w:cs="Google Sans Text"/>
          </w:rPr>
          <w:t>s</w:t>
        </w:r>
      </w:ins>
      <w:ins w:id="95" w:author="David Sant" w:date="2025-07-16T10:48:00Z">
        <w:r w:rsidR="00E10479" w:rsidRPr="00E10479">
          <w:rPr>
            <w:rFonts w:ascii="Google Sans Text" w:eastAsia="Google Sans Text" w:hAnsi="Google Sans Text" w:cs="Google Sans Text"/>
          </w:rPr>
          <w:t>ubject</w:t>
        </w:r>
      </w:ins>
      <w:ins w:id="96" w:author="David Sant" w:date="2025-07-16T10:52:00Z">
        <w:r w:rsidR="004B3D11">
          <w:rPr>
            <w:rFonts w:ascii="Google Sans Text" w:eastAsia="Google Sans Text" w:hAnsi="Google Sans Text" w:cs="Google Sans Text"/>
          </w:rPr>
          <w:t xml:space="preserve"> or </w:t>
        </w:r>
      </w:ins>
      <w:ins w:id="97" w:author="David Sant" w:date="2025-07-16T10:53:00Z">
        <w:r w:rsidR="004B3D11">
          <w:rPr>
            <w:rFonts w:ascii="Google Sans Text" w:eastAsia="Google Sans Text" w:hAnsi="Google Sans Text" w:cs="Google Sans Text"/>
          </w:rPr>
          <w:t xml:space="preserve">regulator, or </w:t>
        </w:r>
        <w:r w:rsidR="000B61A6">
          <w:rPr>
            <w:rFonts w:ascii="Google Sans Text" w:eastAsia="Google Sans Text" w:hAnsi="Google Sans Text" w:cs="Google Sans Text"/>
          </w:rPr>
          <w:t>supporting</w:t>
        </w:r>
      </w:ins>
      <w:ins w:id="98" w:author="David Sant" w:date="2025-07-16T10:52:00Z">
        <w:r w:rsidR="004B3D11">
          <w:rPr>
            <w:rFonts w:ascii="Google Sans Text" w:eastAsia="Google Sans Text" w:hAnsi="Google Sans Text" w:cs="Google Sans Text"/>
          </w:rPr>
          <w:t xml:space="preserve"> your compliance</w:t>
        </w:r>
      </w:ins>
      <w:ins w:id="99" w:author="David Sant" w:date="2025-07-16T10:53:00Z">
        <w:r w:rsidR="004B3D11">
          <w:rPr>
            <w:rFonts w:ascii="Google Sans Text" w:eastAsia="Google Sans Text" w:hAnsi="Google Sans Text" w:cs="Google Sans Text"/>
          </w:rPr>
          <w:t xml:space="preserve"> </w:t>
        </w:r>
        <w:r w:rsidR="000B61A6">
          <w:rPr>
            <w:rFonts w:ascii="Google Sans Text" w:eastAsia="Google Sans Text" w:hAnsi="Google Sans Text" w:cs="Google Sans Text"/>
          </w:rPr>
          <w:t>with</w:t>
        </w:r>
        <w:r w:rsidR="004B3D11">
          <w:rPr>
            <w:rFonts w:ascii="Google Sans Text" w:eastAsia="Google Sans Text" w:hAnsi="Google Sans Text" w:cs="Google Sans Text"/>
          </w:rPr>
          <w:t xml:space="preserve"> applicable data protection laws</w:t>
        </w:r>
        <w:r w:rsidR="000B61A6">
          <w:rPr>
            <w:rFonts w:ascii="Google Sans Text" w:eastAsia="Google Sans Text" w:hAnsi="Google Sans Text" w:cs="Google Sans Text"/>
          </w:rPr>
          <w:t>;</w:t>
        </w:r>
      </w:ins>
      <w:ins w:id="100" w:author="David Sant" w:date="2025-07-16T11:01:00Z">
        <w:r w:rsidR="00D52194">
          <w:rPr>
            <w:rFonts w:ascii="Google Sans Text" w:eastAsia="Google Sans Text" w:hAnsi="Google Sans Text" w:cs="Google Sans Text"/>
          </w:rPr>
          <w:t xml:space="preserve"> </w:t>
        </w:r>
      </w:ins>
      <w:ins w:id="101" w:author="David Sant" w:date="2025-07-16T10:48:00Z">
        <w:r w:rsidR="00E10479" w:rsidRPr="00E10479">
          <w:rPr>
            <w:rFonts w:ascii="Google Sans Text" w:eastAsia="Google Sans Text" w:hAnsi="Google Sans Text" w:cs="Google Sans Text"/>
          </w:rPr>
          <w:t>(e)</w:t>
        </w:r>
      </w:ins>
      <w:ins w:id="102" w:author="David Sant" w:date="2025-07-16T10:53:00Z">
        <w:r w:rsidR="000B61A6">
          <w:rPr>
            <w:rFonts w:ascii="Google Sans Text" w:eastAsia="Google Sans Text" w:hAnsi="Google Sans Text" w:cs="Google Sans Text"/>
          </w:rPr>
          <w:t xml:space="preserve"> </w:t>
        </w:r>
      </w:ins>
      <w:ins w:id="103" w:author="David Sant" w:date="2025-07-16T10:48:00Z">
        <w:r w:rsidR="00E10479" w:rsidRPr="00E10479">
          <w:rPr>
            <w:rFonts w:ascii="Google Sans Text" w:eastAsia="Google Sans Text" w:hAnsi="Google Sans Text" w:cs="Google Sans Text"/>
          </w:rPr>
          <w:t xml:space="preserve">notify </w:t>
        </w:r>
      </w:ins>
      <w:ins w:id="104" w:author="David Sant" w:date="2025-07-16T10:53:00Z">
        <w:r w:rsidR="000B61A6">
          <w:rPr>
            <w:rFonts w:ascii="Google Sans Text" w:eastAsia="Google Sans Text" w:hAnsi="Google Sans Text" w:cs="Google Sans Text"/>
          </w:rPr>
          <w:t>you</w:t>
        </w:r>
      </w:ins>
      <w:ins w:id="105" w:author="David Sant" w:date="2025-07-16T10:48:00Z">
        <w:r w:rsidR="00E10479" w:rsidRPr="00E10479">
          <w:rPr>
            <w:rFonts w:ascii="Google Sans Text" w:eastAsia="Google Sans Text" w:hAnsi="Google Sans Text" w:cs="Google Sans Text"/>
          </w:rPr>
          <w:t xml:space="preserve"> without undue delay on becoming aware of a </w:t>
        </w:r>
      </w:ins>
      <w:ins w:id="106" w:author="David Sant" w:date="2025-07-16T10:53:00Z">
        <w:r w:rsidR="000B61A6">
          <w:rPr>
            <w:rFonts w:ascii="Google Sans Text" w:eastAsia="Google Sans Text" w:hAnsi="Google Sans Text" w:cs="Google Sans Text"/>
          </w:rPr>
          <w:t>p</w:t>
        </w:r>
      </w:ins>
      <w:ins w:id="107" w:author="David Sant" w:date="2025-07-16T10:48:00Z">
        <w:r w:rsidR="00E10479" w:rsidRPr="00E10479">
          <w:rPr>
            <w:rFonts w:ascii="Google Sans Text" w:eastAsia="Google Sans Text" w:hAnsi="Google Sans Text" w:cs="Google Sans Text"/>
          </w:rPr>
          <w:t xml:space="preserve">ersonal </w:t>
        </w:r>
      </w:ins>
      <w:ins w:id="108" w:author="David Sant" w:date="2025-07-16T10:54:00Z">
        <w:r w:rsidR="000B61A6">
          <w:rPr>
            <w:rFonts w:ascii="Google Sans Text" w:eastAsia="Google Sans Text" w:hAnsi="Google Sans Text" w:cs="Google Sans Text"/>
          </w:rPr>
          <w:t>d</w:t>
        </w:r>
      </w:ins>
      <w:ins w:id="109" w:author="David Sant" w:date="2025-07-16T10:48:00Z">
        <w:r w:rsidR="00E10479" w:rsidRPr="00E10479">
          <w:rPr>
            <w:rFonts w:ascii="Google Sans Text" w:eastAsia="Google Sans Text" w:hAnsi="Google Sans Text" w:cs="Google Sans Text"/>
          </w:rPr>
          <w:t xml:space="preserve">ata </w:t>
        </w:r>
      </w:ins>
      <w:ins w:id="110" w:author="David Sant" w:date="2025-07-16T10:54:00Z">
        <w:r w:rsidR="000B61A6">
          <w:rPr>
            <w:rFonts w:ascii="Google Sans Text" w:eastAsia="Google Sans Text" w:hAnsi="Google Sans Text" w:cs="Google Sans Text"/>
          </w:rPr>
          <w:t>b</w:t>
        </w:r>
      </w:ins>
      <w:ins w:id="111" w:author="David Sant" w:date="2025-07-16T10:48:00Z">
        <w:r w:rsidR="00E10479" w:rsidRPr="00E10479">
          <w:rPr>
            <w:rFonts w:ascii="Google Sans Text" w:eastAsia="Google Sans Text" w:hAnsi="Google Sans Text" w:cs="Google Sans Text"/>
          </w:rPr>
          <w:t>reach;</w:t>
        </w:r>
      </w:ins>
      <w:ins w:id="112" w:author="David Sant" w:date="2025-07-16T11:01:00Z">
        <w:r w:rsidR="00556EF6">
          <w:rPr>
            <w:rFonts w:ascii="Google Sans Text" w:eastAsia="Google Sans Text" w:hAnsi="Google Sans Text" w:cs="Google Sans Text"/>
          </w:rPr>
          <w:t xml:space="preserve"> </w:t>
        </w:r>
      </w:ins>
      <w:ins w:id="113" w:author="David Sant" w:date="2025-07-16T10:48:00Z">
        <w:r w:rsidR="00E10479" w:rsidRPr="00E10479">
          <w:rPr>
            <w:rFonts w:ascii="Google Sans Text" w:eastAsia="Google Sans Text" w:hAnsi="Google Sans Text" w:cs="Google Sans Text"/>
          </w:rPr>
          <w:t>(f)</w:t>
        </w:r>
      </w:ins>
      <w:ins w:id="114" w:author="David Sant" w:date="2025-07-16T10:54:00Z">
        <w:r w:rsidR="000B61A6">
          <w:rPr>
            <w:rFonts w:ascii="Google Sans Text" w:eastAsia="Google Sans Text" w:hAnsi="Google Sans Text" w:cs="Google Sans Text"/>
          </w:rPr>
          <w:t xml:space="preserve"> </w:t>
        </w:r>
      </w:ins>
      <w:ins w:id="115" w:author="David Sant" w:date="2025-07-16T10:48:00Z">
        <w:r w:rsidR="00E10479" w:rsidRPr="00E10479">
          <w:rPr>
            <w:rFonts w:ascii="Google Sans Text" w:eastAsia="Google Sans Text" w:hAnsi="Google Sans Text" w:cs="Google Sans Text"/>
          </w:rPr>
          <w:t xml:space="preserve">at </w:t>
        </w:r>
      </w:ins>
      <w:ins w:id="116" w:author="David Sant" w:date="2025-07-16T10:54:00Z">
        <w:r w:rsidR="000B61A6">
          <w:rPr>
            <w:rFonts w:ascii="Google Sans Text" w:eastAsia="Google Sans Text" w:hAnsi="Google Sans Text" w:cs="Google Sans Text"/>
          </w:rPr>
          <w:t xml:space="preserve">your </w:t>
        </w:r>
      </w:ins>
      <w:ins w:id="117" w:author="David Sant" w:date="2025-07-16T10:48:00Z">
        <w:r w:rsidR="00E10479" w:rsidRPr="00E10479">
          <w:rPr>
            <w:rFonts w:ascii="Google Sans Text" w:eastAsia="Google Sans Text" w:hAnsi="Google Sans Text" w:cs="Google Sans Text"/>
          </w:rPr>
          <w:t xml:space="preserve">written direction, delete or return </w:t>
        </w:r>
      </w:ins>
      <w:ins w:id="118" w:author="David Sant" w:date="2025-07-16T10:54:00Z">
        <w:r w:rsidR="000B61A6">
          <w:rPr>
            <w:rFonts w:ascii="Google Sans Text" w:eastAsia="Google Sans Text" w:hAnsi="Google Sans Text" w:cs="Google Sans Text"/>
          </w:rPr>
          <w:t>the p</w:t>
        </w:r>
      </w:ins>
      <w:ins w:id="119" w:author="David Sant" w:date="2025-07-16T10:48:00Z">
        <w:r w:rsidR="00E10479" w:rsidRPr="00E10479">
          <w:rPr>
            <w:rFonts w:ascii="Google Sans Text" w:eastAsia="Google Sans Text" w:hAnsi="Google Sans Text" w:cs="Google Sans Text"/>
          </w:rPr>
          <w:t xml:space="preserve">ersonal </w:t>
        </w:r>
      </w:ins>
      <w:ins w:id="120" w:author="David Sant" w:date="2025-07-16T10:54:00Z">
        <w:r w:rsidR="000B61A6">
          <w:rPr>
            <w:rFonts w:ascii="Google Sans Text" w:eastAsia="Google Sans Text" w:hAnsi="Google Sans Text" w:cs="Google Sans Text"/>
          </w:rPr>
          <w:t>d</w:t>
        </w:r>
      </w:ins>
      <w:ins w:id="121" w:author="David Sant" w:date="2025-07-16T10:48:00Z">
        <w:r w:rsidR="00E10479" w:rsidRPr="00E10479">
          <w:rPr>
            <w:rFonts w:ascii="Google Sans Text" w:eastAsia="Google Sans Text" w:hAnsi="Google Sans Text" w:cs="Google Sans Text"/>
          </w:rPr>
          <w:t xml:space="preserve">ata </w:t>
        </w:r>
      </w:ins>
      <w:ins w:id="122" w:author="David Sant" w:date="2025-07-16T10:58:00Z">
        <w:r w:rsidR="00FB1691">
          <w:rPr>
            <w:rFonts w:ascii="Google Sans Text" w:eastAsia="Google Sans Text" w:hAnsi="Google Sans Text" w:cs="Google Sans Text"/>
          </w:rPr>
          <w:t xml:space="preserve">on termination of the Services </w:t>
        </w:r>
      </w:ins>
      <w:ins w:id="123" w:author="David Sant" w:date="2025-07-16T10:48:00Z">
        <w:r w:rsidR="00E10479" w:rsidRPr="00E10479">
          <w:rPr>
            <w:rFonts w:ascii="Google Sans Text" w:eastAsia="Google Sans Text" w:hAnsi="Google Sans Text" w:cs="Google Sans Text"/>
          </w:rPr>
          <w:t xml:space="preserve">unless required by </w:t>
        </w:r>
      </w:ins>
      <w:ins w:id="124" w:author="David Sant" w:date="2025-07-16T10:54:00Z">
        <w:r w:rsidR="00E9638A">
          <w:rPr>
            <w:rFonts w:ascii="Google Sans Text" w:eastAsia="Google Sans Text" w:hAnsi="Google Sans Text" w:cs="Google Sans Text"/>
          </w:rPr>
          <w:t xml:space="preserve">law </w:t>
        </w:r>
      </w:ins>
      <w:ins w:id="125" w:author="David Sant" w:date="2025-07-16T10:48:00Z">
        <w:r w:rsidR="00E10479" w:rsidRPr="00E10479">
          <w:rPr>
            <w:rFonts w:ascii="Google Sans Text" w:eastAsia="Google Sans Text" w:hAnsi="Google Sans Text" w:cs="Google Sans Text"/>
          </w:rPr>
          <w:t xml:space="preserve">to store </w:t>
        </w:r>
      </w:ins>
      <w:ins w:id="126" w:author="David Sant" w:date="2025-07-16T10:54:00Z">
        <w:r w:rsidR="00E9638A">
          <w:rPr>
            <w:rFonts w:ascii="Google Sans Text" w:eastAsia="Google Sans Text" w:hAnsi="Google Sans Text" w:cs="Google Sans Text"/>
          </w:rPr>
          <w:t>it</w:t>
        </w:r>
      </w:ins>
      <w:ins w:id="127" w:author="David Sant" w:date="2025-07-16T10:48:00Z">
        <w:r w:rsidR="00E10479" w:rsidRPr="00E10479">
          <w:rPr>
            <w:rFonts w:ascii="Google Sans Text" w:eastAsia="Google Sans Text" w:hAnsi="Google Sans Text" w:cs="Google Sans Text"/>
          </w:rPr>
          <w:t>; and</w:t>
        </w:r>
      </w:ins>
      <w:ins w:id="128" w:author="David Sant" w:date="2025-07-16T11:01:00Z">
        <w:r w:rsidR="00556EF6">
          <w:rPr>
            <w:rFonts w:ascii="Google Sans Text" w:eastAsia="Google Sans Text" w:hAnsi="Google Sans Text" w:cs="Google Sans Text"/>
          </w:rPr>
          <w:t xml:space="preserve"> </w:t>
        </w:r>
      </w:ins>
      <w:ins w:id="129" w:author="David Sant" w:date="2025-07-16T10:48:00Z">
        <w:r w:rsidR="00E10479" w:rsidRPr="00E10479">
          <w:rPr>
            <w:rFonts w:ascii="Google Sans Text" w:eastAsia="Google Sans Text" w:hAnsi="Google Sans Text" w:cs="Google Sans Text"/>
          </w:rPr>
          <w:t>(g)</w:t>
        </w:r>
      </w:ins>
      <w:ins w:id="130" w:author="David Sant" w:date="2025-07-16T10:54:00Z">
        <w:r w:rsidR="00E9638A">
          <w:rPr>
            <w:rFonts w:ascii="Google Sans Text" w:eastAsia="Google Sans Text" w:hAnsi="Google Sans Text" w:cs="Google Sans Text"/>
          </w:rPr>
          <w:t xml:space="preserve"> </w:t>
        </w:r>
      </w:ins>
      <w:ins w:id="131" w:author="David Sant" w:date="2025-07-16T10:48:00Z">
        <w:r w:rsidR="00E10479" w:rsidRPr="00E10479">
          <w:rPr>
            <w:rFonts w:ascii="Google Sans Text" w:eastAsia="Google Sans Text" w:hAnsi="Google Sans Text" w:cs="Google Sans Text"/>
          </w:rPr>
          <w:t xml:space="preserve">maintain complete and accurate records and information to demonstrate </w:t>
        </w:r>
      </w:ins>
      <w:ins w:id="132" w:author="David Sant" w:date="2025-07-16T10:57:00Z">
        <w:r w:rsidR="00634CEE">
          <w:rPr>
            <w:rFonts w:ascii="Google Sans Text" w:eastAsia="Google Sans Text" w:hAnsi="Google Sans Text" w:cs="Google Sans Text"/>
          </w:rPr>
          <w:t>our</w:t>
        </w:r>
      </w:ins>
      <w:ins w:id="133" w:author="David Sant" w:date="2025-07-16T10:48:00Z">
        <w:r w:rsidR="00E10479" w:rsidRPr="00E10479">
          <w:rPr>
            <w:rFonts w:ascii="Google Sans Text" w:eastAsia="Google Sans Text" w:hAnsi="Google Sans Text" w:cs="Google Sans Text"/>
          </w:rPr>
          <w:t xml:space="preserve"> compliance with this clause</w:t>
        </w:r>
      </w:ins>
      <w:ins w:id="134" w:author="David Sant" w:date="2025-07-16T10:58:00Z">
        <w:r w:rsidR="00E960D9">
          <w:rPr>
            <w:rFonts w:ascii="Google Sans Text" w:eastAsia="Google Sans Text" w:hAnsi="Google Sans Text" w:cs="Google Sans Text"/>
          </w:rPr>
          <w:t xml:space="preserve"> and </w:t>
        </w:r>
      </w:ins>
      <w:ins w:id="135" w:author="David Sant" w:date="2025-07-16T10:59:00Z">
        <w:r w:rsidR="00E960D9">
          <w:rPr>
            <w:rFonts w:ascii="Google Sans Text" w:eastAsia="Google Sans Text" w:hAnsi="Google Sans Text" w:cs="Google Sans Text"/>
          </w:rPr>
          <w:t xml:space="preserve">co-operate with </w:t>
        </w:r>
        <w:r w:rsidR="00CE5FBC">
          <w:rPr>
            <w:rFonts w:ascii="Google Sans Text" w:eastAsia="Google Sans Text" w:hAnsi="Google Sans Text" w:cs="Google Sans Text"/>
          </w:rPr>
          <w:t>audits, at your cost</w:t>
        </w:r>
      </w:ins>
      <w:ins w:id="136" w:author="David Sant" w:date="2025-07-16T10:57:00Z">
        <w:r w:rsidR="00634CEE">
          <w:rPr>
            <w:rFonts w:ascii="Google Sans Text" w:eastAsia="Google Sans Text" w:hAnsi="Google Sans Text" w:cs="Google Sans Text"/>
          </w:rPr>
          <w:t>;</w:t>
        </w:r>
      </w:ins>
      <w:ins w:id="137" w:author="David Sant" w:date="2025-07-16T11:02:00Z">
        <w:r w:rsidR="00556EF6">
          <w:rPr>
            <w:rFonts w:ascii="Google Sans Text" w:eastAsia="Google Sans Text" w:hAnsi="Google Sans Text" w:cs="Google Sans Text"/>
          </w:rPr>
          <w:t xml:space="preserve"> and </w:t>
        </w:r>
      </w:ins>
      <w:commentRangeStart w:id="138"/>
      <w:ins w:id="139" w:author="David Sant" w:date="2025-07-16T10:57:00Z">
        <w:r w:rsidR="00634CEE">
          <w:rPr>
            <w:rFonts w:ascii="Google Sans Text" w:eastAsia="Google Sans Text" w:hAnsi="Google Sans Text" w:cs="Google Sans Text"/>
          </w:rPr>
          <w:t xml:space="preserve">(h) </w:t>
        </w:r>
      </w:ins>
      <w:ins w:id="140" w:author="David Sant" w:date="2025-07-16T11:00:00Z">
        <w:r w:rsidR="008D6DD7">
          <w:rPr>
            <w:rFonts w:ascii="Google Sans Text" w:eastAsia="Google Sans Text" w:hAnsi="Google Sans Text" w:cs="Google Sans Text"/>
          </w:rPr>
          <w:t>not engage another processor in relation to the personal data without you</w:t>
        </w:r>
        <w:r w:rsidR="00DF1180">
          <w:rPr>
            <w:rFonts w:ascii="Google Sans Text" w:eastAsia="Google Sans Text" w:hAnsi="Google Sans Text" w:cs="Google Sans Text"/>
          </w:rPr>
          <w:t>r</w:t>
        </w:r>
        <w:r w:rsidR="008D6DD7">
          <w:rPr>
            <w:rFonts w:ascii="Google Sans Text" w:eastAsia="Google Sans Text" w:hAnsi="Google Sans Text" w:cs="Google Sans Text"/>
          </w:rPr>
          <w:t xml:space="preserve"> </w:t>
        </w:r>
        <w:r w:rsidR="00DF1180">
          <w:rPr>
            <w:rFonts w:ascii="Google Sans Text" w:eastAsia="Google Sans Text" w:hAnsi="Google Sans Text" w:cs="Google Sans Text"/>
          </w:rPr>
          <w:t>written authorisation.</w:t>
        </w:r>
      </w:ins>
      <w:commentRangeEnd w:id="138"/>
      <w:ins w:id="141" w:author="David Sant" w:date="2025-07-16T11:05:00Z">
        <w:r w:rsidR="00DC416B">
          <w:rPr>
            <w:rStyle w:val="CommentReference"/>
          </w:rPr>
          <w:commentReference w:id="138"/>
        </w:r>
      </w:ins>
    </w:p>
    <w:p w14:paraId="670B269E" w14:textId="4ABAEC83" w:rsidR="00422C66" w:rsidRDefault="00422C66" w:rsidP="00DF1180">
      <w:pPr>
        <w:pBdr>
          <w:top w:val="nil"/>
          <w:left w:val="nil"/>
          <w:bottom w:val="nil"/>
          <w:right w:val="nil"/>
          <w:between w:val="nil"/>
        </w:pBdr>
        <w:spacing w:line="275" w:lineRule="auto"/>
        <w:rPr>
          <w:ins w:id="142" w:author="David Sant" w:date="2025-07-16T10:36:00Z"/>
          <w:rFonts w:ascii="Google Sans Text" w:eastAsia="Google Sans Text" w:hAnsi="Google Sans Text" w:cs="Google Sans Text"/>
        </w:rPr>
      </w:pPr>
      <w:ins w:id="143" w:author="David Sant" w:date="2025-07-16T11:21:00Z">
        <w:r>
          <w:rPr>
            <w:rFonts w:ascii="Google Sans Text" w:eastAsia="Google Sans Text" w:hAnsi="Google Sans Text" w:cs="Google Sans Text"/>
          </w:rPr>
          <w:t>4.5 The Client</w:t>
        </w:r>
        <w:r w:rsidRPr="00770123">
          <w:rPr>
            <w:rFonts w:ascii="Google Sans Text" w:eastAsia="Google Sans Text" w:hAnsi="Google Sans Text" w:cs="Google Sans Text"/>
          </w:rPr>
          <w:t xml:space="preserve"> will ensure that it has all necessary appropriate consents and notices in place to enable lawful transfer of </w:t>
        </w:r>
        <w:r>
          <w:rPr>
            <w:rFonts w:ascii="Google Sans Text" w:eastAsia="Google Sans Text" w:hAnsi="Google Sans Text" w:cs="Google Sans Text"/>
          </w:rPr>
          <w:t>any p</w:t>
        </w:r>
        <w:r w:rsidRPr="00770123">
          <w:rPr>
            <w:rFonts w:ascii="Google Sans Text" w:eastAsia="Google Sans Text" w:hAnsi="Google Sans Text" w:cs="Google Sans Text"/>
          </w:rPr>
          <w:t xml:space="preserve">ersonal </w:t>
        </w:r>
        <w:r>
          <w:rPr>
            <w:rFonts w:ascii="Google Sans Text" w:eastAsia="Google Sans Text" w:hAnsi="Google Sans Text" w:cs="Google Sans Text"/>
          </w:rPr>
          <w:t>d</w:t>
        </w:r>
        <w:r w:rsidRPr="00770123">
          <w:rPr>
            <w:rFonts w:ascii="Google Sans Text" w:eastAsia="Google Sans Text" w:hAnsi="Google Sans Text" w:cs="Google Sans Text"/>
          </w:rPr>
          <w:t xml:space="preserve">ata to </w:t>
        </w:r>
        <w:r w:rsidR="00B034A1">
          <w:rPr>
            <w:rFonts w:ascii="Google Sans Text" w:eastAsia="Google Sans Text" w:hAnsi="Google Sans Text" w:cs="Google Sans Text"/>
          </w:rPr>
          <w:t>us</w:t>
        </w:r>
        <w:r w:rsidRPr="00770123">
          <w:rPr>
            <w:rFonts w:ascii="Google Sans Text" w:eastAsia="Google Sans Text" w:hAnsi="Google Sans Text" w:cs="Google Sans Text"/>
          </w:rPr>
          <w:t xml:space="preserve"> for the duration and purposes of this agreement.</w:t>
        </w:r>
      </w:ins>
    </w:p>
    <w:p w14:paraId="4D18FAEA" w14:textId="77777777" w:rsidR="00381124" w:rsidRDefault="00381124" w:rsidP="00055FE6">
      <w:pPr>
        <w:pBdr>
          <w:top w:val="nil"/>
          <w:left w:val="nil"/>
          <w:bottom w:val="nil"/>
          <w:right w:val="nil"/>
          <w:between w:val="nil"/>
        </w:pBdr>
        <w:spacing w:line="275" w:lineRule="auto"/>
        <w:rPr>
          <w:ins w:id="144" w:author="David Sant" w:date="2025-07-16T10:34:00Z"/>
          <w:rFonts w:ascii="Google Sans Text" w:eastAsia="Google Sans Text" w:hAnsi="Google Sans Text" w:cs="Google Sans Text"/>
        </w:rPr>
      </w:pPr>
    </w:p>
    <w:p w14:paraId="544664B6" w14:textId="5ADE252C" w:rsidR="00055FE6" w:rsidDel="00F21A42" w:rsidRDefault="00055FE6">
      <w:pPr>
        <w:pBdr>
          <w:top w:val="nil"/>
          <w:left w:val="nil"/>
          <w:bottom w:val="nil"/>
          <w:right w:val="nil"/>
          <w:between w:val="nil"/>
        </w:pBdr>
        <w:spacing w:line="275" w:lineRule="auto"/>
        <w:rPr>
          <w:del w:id="145" w:author="David Sant" w:date="2025-07-16T10:36:00Z"/>
          <w:rFonts w:ascii="Google Sans Text" w:eastAsia="Google Sans Text" w:hAnsi="Google Sans Text" w:cs="Google Sans Text"/>
        </w:rPr>
      </w:pPr>
    </w:p>
    <w:p w14:paraId="52F984D3"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496985E4"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5. Limitation of Liability</w:t>
      </w:r>
    </w:p>
    <w:p w14:paraId="7042639A" w14:textId="6844EA5D"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5.1. </w:t>
      </w:r>
      <w:ins w:id="146" w:author="David Sant" w:date="2025-07-16T11:22:00Z">
        <w:r w:rsidR="00F361B7">
          <w:rPr>
            <w:rFonts w:ascii="Google Sans Text" w:eastAsia="Google Sans Text" w:hAnsi="Google Sans Text" w:cs="Google Sans Text"/>
          </w:rPr>
          <w:t>Subject to clause 5.3, t</w:t>
        </w:r>
      </w:ins>
      <w:del w:id="147" w:author="David Sant" w:date="2025-07-16T11:22:00Z">
        <w:r w:rsidDel="00F361B7">
          <w:rPr>
            <w:rFonts w:ascii="Google Sans Text" w:eastAsia="Google Sans Text" w:hAnsi="Google Sans Text" w:cs="Google Sans Text"/>
          </w:rPr>
          <w:delText>T</w:delText>
        </w:r>
      </w:del>
      <w:r>
        <w:rPr>
          <w:rFonts w:ascii="Google Sans Text" w:eastAsia="Google Sans Text" w:hAnsi="Google Sans Text" w:cs="Google Sans Text"/>
        </w:rPr>
        <w:t>he Consultancy's total aggregate liability to the Client, whether in contract, tort (including negligence), or otherwise, arising out of or in connection with this engagement shall be limited to the total amount of fees paid by the Client to the Consultancy under this engagement.</w:t>
      </w:r>
    </w:p>
    <w:p w14:paraId="3DF3FABD"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5.2. In no circumstances shall the Consultancy be liable for any indirect or consequential loss, loss of profits, loss of business opportunity, or damage to goodwill.</w:t>
      </w:r>
    </w:p>
    <w:p w14:paraId="53E6FECC"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5.3. Nothing in this agreement shall limit or exclude our liability for:</w:t>
      </w:r>
    </w:p>
    <w:p w14:paraId="5FC9C5A7"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death or personal injury caused by our </w:t>
      </w:r>
      <w:proofErr w:type="gramStart"/>
      <w:r>
        <w:rPr>
          <w:rFonts w:ascii="Google Sans Text" w:eastAsia="Google Sans Text" w:hAnsi="Google Sans Text" w:cs="Google Sans Text"/>
        </w:rPr>
        <w:t>negligence;</w:t>
      </w:r>
      <w:proofErr w:type="gramEnd"/>
    </w:p>
    <w:p w14:paraId="5AB086EF"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 fraud or fraudulent misrepresentation; or</w:t>
      </w:r>
    </w:p>
    <w:p w14:paraId="413574E9" w14:textId="77777777" w:rsidR="005D07DF" w:rsidRDefault="00961D8E">
      <w:pPr>
        <w:pBdr>
          <w:top w:val="nil"/>
          <w:left w:val="nil"/>
          <w:bottom w:val="nil"/>
          <w:right w:val="nil"/>
          <w:between w:val="nil"/>
        </w:pBdr>
        <w:spacing w:line="275" w:lineRule="auto"/>
        <w:rPr>
          <w:ins w:id="148" w:author="David Sant" w:date="2025-07-16T11:45:00Z"/>
          <w:rFonts w:ascii="Google Sans Text" w:eastAsia="Google Sans Text" w:hAnsi="Google Sans Text" w:cs="Google Sans Text"/>
        </w:rPr>
      </w:pPr>
      <w:r>
        <w:rPr>
          <w:rFonts w:ascii="Google Sans Text" w:eastAsia="Google Sans Text" w:hAnsi="Google Sans Text" w:cs="Google Sans Text"/>
        </w:rPr>
        <w:t>c) any other liability which cannot be legally limited or excluded under English law.</w:t>
      </w:r>
    </w:p>
    <w:p w14:paraId="18465AF7" w14:textId="1FD1B9FA" w:rsidR="00CA579F" w:rsidRPr="003468E7" w:rsidRDefault="00CA579F" w:rsidP="00CA579F">
      <w:pPr>
        <w:pBdr>
          <w:top w:val="nil"/>
          <w:left w:val="nil"/>
          <w:bottom w:val="nil"/>
          <w:right w:val="nil"/>
          <w:between w:val="nil"/>
        </w:pBdr>
        <w:spacing w:line="275" w:lineRule="auto"/>
        <w:rPr>
          <w:ins w:id="149" w:author="David Sant" w:date="2025-07-16T11:49:00Z"/>
          <w:rFonts w:ascii="Google Sans Text" w:eastAsia="Google Sans Text" w:hAnsi="Google Sans Text" w:cs="Google Sans Text"/>
        </w:rPr>
      </w:pPr>
      <w:ins w:id="150" w:author="David Sant" w:date="2025-07-16T11:49:00Z">
        <w:r>
          <w:rPr>
            <w:rFonts w:ascii="Google Sans Text" w:eastAsia="Google Sans Text" w:hAnsi="Google Sans Text" w:cs="Google Sans Text"/>
          </w:rPr>
          <w:t>5</w:t>
        </w:r>
        <w:r>
          <w:rPr>
            <w:rFonts w:ascii="Google Sans Text" w:eastAsia="Google Sans Text" w:hAnsi="Google Sans Text" w:cs="Google Sans Text"/>
          </w:rPr>
          <w:t>.</w:t>
        </w:r>
        <w:r>
          <w:rPr>
            <w:rFonts w:ascii="Google Sans Text" w:eastAsia="Google Sans Text" w:hAnsi="Google Sans Text" w:cs="Google Sans Text"/>
          </w:rPr>
          <w:t>4</w:t>
        </w:r>
        <w:r w:rsidRPr="003468E7">
          <w:rPr>
            <w:rFonts w:ascii="Google Sans Text" w:eastAsia="Google Sans Text" w:hAnsi="Google Sans Text" w:cs="Google Sans Text"/>
          </w:rPr>
          <w:t xml:space="preserve">. </w:t>
        </w:r>
        <w:r w:rsidR="003076C9">
          <w:rPr>
            <w:rFonts w:ascii="Google Sans Text" w:eastAsia="Google Sans Text" w:hAnsi="Google Sans Text" w:cs="Google Sans Text"/>
          </w:rPr>
          <w:t xml:space="preserve">This agreement contains </w:t>
        </w:r>
        <w:commentRangeStart w:id="151"/>
        <w:r w:rsidR="003076C9">
          <w:rPr>
            <w:rFonts w:ascii="Google Sans Text" w:eastAsia="Google Sans Text" w:hAnsi="Google Sans Text" w:cs="Google Sans Text"/>
          </w:rPr>
          <w:t>obligations regarding the nature and standard of the Services</w:t>
        </w:r>
      </w:ins>
      <w:commentRangeEnd w:id="151"/>
      <w:ins w:id="152" w:author="David Sant" w:date="2025-07-16T11:51:00Z">
        <w:r w:rsidR="00C44322">
          <w:rPr>
            <w:rStyle w:val="CommentReference"/>
          </w:rPr>
          <w:commentReference w:id="151"/>
        </w:r>
      </w:ins>
      <w:ins w:id="153" w:author="David Sant" w:date="2025-07-16T11:49:00Z">
        <w:r w:rsidR="003076C9">
          <w:rPr>
            <w:rFonts w:ascii="Google Sans Text" w:eastAsia="Google Sans Text" w:hAnsi="Google Sans Text" w:cs="Google Sans Text"/>
          </w:rPr>
          <w:t>.</w:t>
        </w:r>
      </w:ins>
      <w:ins w:id="154" w:author="David Sant" w:date="2025-07-16T11:50:00Z">
        <w:r w:rsidR="003076C9">
          <w:rPr>
            <w:rFonts w:ascii="Google Sans Text" w:eastAsia="Google Sans Text" w:hAnsi="Google Sans Text" w:cs="Google Sans Text"/>
          </w:rPr>
          <w:t xml:space="preserve">  </w:t>
        </w:r>
      </w:ins>
      <w:ins w:id="155" w:author="David Sant" w:date="2025-07-16T11:49:00Z">
        <w:r w:rsidRPr="003468E7">
          <w:rPr>
            <w:rFonts w:ascii="Google Sans Text" w:eastAsia="Google Sans Text" w:hAnsi="Google Sans Text" w:cs="Google Sans Text"/>
          </w:rPr>
          <w:t xml:space="preserve">To the fullest extent permitted by law, </w:t>
        </w:r>
        <w:r>
          <w:rPr>
            <w:rFonts w:ascii="Google Sans Text" w:eastAsia="Google Sans Text" w:hAnsi="Google Sans Text" w:cs="Google Sans Text"/>
          </w:rPr>
          <w:t>we</w:t>
        </w:r>
        <w:r w:rsidRPr="003468E7">
          <w:rPr>
            <w:rFonts w:ascii="Google Sans Text" w:eastAsia="Google Sans Text" w:hAnsi="Google Sans Text" w:cs="Google Sans Text"/>
          </w:rPr>
          <w:t xml:space="preserve"> </w:t>
        </w:r>
        <w:proofErr w:type="gramStart"/>
        <w:r w:rsidRPr="003468E7">
          <w:rPr>
            <w:rFonts w:ascii="Google Sans Text" w:eastAsia="Google Sans Text" w:hAnsi="Google Sans Text" w:cs="Google Sans Text"/>
          </w:rPr>
          <w:t>disclaims</w:t>
        </w:r>
        <w:proofErr w:type="gramEnd"/>
        <w:r w:rsidRPr="003468E7">
          <w:rPr>
            <w:rFonts w:ascii="Google Sans Text" w:eastAsia="Google Sans Text" w:hAnsi="Google Sans Text" w:cs="Google Sans Text"/>
          </w:rPr>
          <w:t xml:space="preserve"> all </w:t>
        </w:r>
      </w:ins>
      <w:ins w:id="156" w:author="David Sant" w:date="2025-07-16T11:50:00Z">
        <w:r w:rsidR="00923A28">
          <w:rPr>
            <w:rFonts w:ascii="Google Sans Text" w:eastAsia="Google Sans Text" w:hAnsi="Google Sans Text" w:cs="Google Sans Text"/>
          </w:rPr>
          <w:t xml:space="preserve">other </w:t>
        </w:r>
      </w:ins>
      <w:ins w:id="157" w:author="David Sant" w:date="2025-07-16T11:49:00Z">
        <w:r w:rsidRPr="003468E7">
          <w:rPr>
            <w:rFonts w:ascii="Google Sans Text" w:eastAsia="Google Sans Text" w:hAnsi="Google Sans Text" w:cs="Google Sans Text"/>
          </w:rPr>
          <w:t xml:space="preserve">warranties, conditions, or representations, express or implied, with respect to the Services or any </w:t>
        </w:r>
      </w:ins>
      <w:ins w:id="158" w:author="David Sant" w:date="2025-07-16T11:50:00Z">
        <w:r w:rsidR="00211916">
          <w:rPr>
            <w:rFonts w:ascii="Google Sans Text" w:eastAsia="Google Sans Text" w:hAnsi="Google Sans Text" w:cs="Google Sans Text"/>
          </w:rPr>
          <w:t>outputs</w:t>
        </w:r>
      </w:ins>
      <w:ins w:id="159" w:author="David Sant" w:date="2025-07-16T11:49:00Z">
        <w:r w:rsidRPr="003468E7">
          <w:rPr>
            <w:rFonts w:ascii="Google Sans Text" w:eastAsia="Google Sans Text" w:hAnsi="Google Sans Text" w:cs="Google Sans Text"/>
          </w:rPr>
          <w:t>.</w:t>
        </w:r>
      </w:ins>
    </w:p>
    <w:p w14:paraId="4A9DA8D4" w14:textId="42C36146" w:rsidR="003468E7" w:rsidRDefault="003468E7">
      <w:pPr>
        <w:pBdr>
          <w:top w:val="nil"/>
          <w:left w:val="nil"/>
          <w:bottom w:val="nil"/>
          <w:right w:val="nil"/>
          <w:between w:val="nil"/>
        </w:pBdr>
        <w:spacing w:line="275" w:lineRule="auto"/>
        <w:rPr>
          <w:rFonts w:ascii="Google Sans Text" w:eastAsia="Google Sans Text" w:hAnsi="Google Sans Text" w:cs="Google Sans Text"/>
        </w:rPr>
      </w:pPr>
    </w:p>
    <w:p w14:paraId="3AD2F2AD"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49B49D21"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6. Intellectual Property</w:t>
      </w:r>
    </w:p>
    <w:p w14:paraId="50B52229" w14:textId="77777777" w:rsidR="00177082" w:rsidRDefault="00961D8E">
      <w:pPr>
        <w:pBdr>
          <w:top w:val="nil"/>
          <w:left w:val="nil"/>
          <w:bottom w:val="nil"/>
          <w:right w:val="nil"/>
          <w:between w:val="nil"/>
        </w:pBdr>
        <w:spacing w:line="275" w:lineRule="auto"/>
        <w:rPr>
          <w:ins w:id="160" w:author="David Sant" w:date="2025-07-16T11:25:00Z"/>
          <w:rFonts w:ascii="Google Sans Text" w:eastAsia="Google Sans Text" w:hAnsi="Google Sans Text" w:cs="Google Sans Text"/>
        </w:rPr>
      </w:pPr>
      <w:r>
        <w:rPr>
          <w:rFonts w:ascii="Google Sans Text" w:eastAsia="Google Sans Text" w:hAnsi="Google Sans Text" w:cs="Google Sans Text"/>
        </w:rPr>
        <w:t xml:space="preserve">6.1. </w:t>
      </w:r>
      <w:ins w:id="161" w:author="David Sant" w:date="2025-07-16T11:24:00Z">
        <w:r w:rsidR="00765AF7">
          <w:rPr>
            <w:rFonts w:ascii="Google Sans Text" w:eastAsia="Google Sans Text" w:hAnsi="Google Sans Text" w:cs="Google Sans Text"/>
          </w:rPr>
          <w:t>As between the parties, t</w:t>
        </w:r>
      </w:ins>
      <w:del w:id="162" w:author="David Sant" w:date="2025-07-16T11:24:00Z">
        <w:r w:rsidDel="00765AF7">
          <w:rPr>
            <w:rFonts w:ascii="Google Sans Text" w:eastAsia="Google Sans Text" w:hAnsi="Google Sans Text" w:cs="Google Sans Text"/>
          </w:rPr>
          <w:delText>T</w:delText>
        </w:r>
      </w:del>
      <w:proofErr w:type="gramStart"/>
      <w:r>
        <w:rPr>
          <w:rFonts w:ascii="Google Sans Text" w:eastAsia="Google Sans Text" w:hAnsi="Google Sans Text" w:cs="Google Sans Text"/>
        </w:rPr>
        <w:t>he</w:t>
      </w:r>
      <w:proofErr w:type="gramEnd"/>
      <w:r>
        <w:rPr>
          <w:rFonts w:ascii="Google Sans Text" w:eastAsia="Google Sans Text" w:hAnsi="Google Sans Text" w:cs="Google Sans Text"/>
        </w:rPr>
        <w:t xml:space="preserve"> Client shall own </w:t>
      </w:r>
      <w:ins w:id="163" w:author="David Sant" w:date="2025-07-16T11:24:00Z">
        <w:r w:rsidR="00765AF7">
          <w:rPr>
            <w:rFonts w:ascii="Google Sans Text" w:eastAsia="Google Sans Text" w:hAnsi="Google Sans Text" w:cs="Google Sans Text"/>
          </w:rPr>
          <w:t xml:space="preserve">all intellectual property rights in: (a) any </w:t>
        </w:r>
        <w:commentRangeStart w:id="164"/>
        <w:r w:rsidR="00765AF7">
          <w:rPr>
            <w:rFonts w:ascii="Google Sans Text" w:eastAsia="Google Sans Text" w:hAnsi="Google Sans Text" w:cs="Google Sans Text"/>
          </w:rPr>
          <w:t xml:space="preserve">materials </w:t>
        </w:r>
      </w:ins>
      <w:commentRangeEnd w:id="164"/>
      <w:ins w:id="165" w:author="David Sant" w:date="2025-07-16T11:33:00Z">
        <w:r w:rsidR="00D046AB">
          <w:rPr>
            <w:rStyle w:val="CommentReference"/>
          </w:rPr>
          <w:commentReference w:id="164"/>
        </w:r>
      </w:ins>
      <w:ins w:id="166" w:author="David Sant" w:date="2025-07-16T11:24:00Z">
        <w:r w:rsidR="00765AF7">
          <w:rPr>
            <w:rFonts w:ascii="Google Sans Text" w:eastAsia="Google Sans Text" w:hAnsi="Google Sans Text" w:cs="Google Sans Text"/>
          </w:rPr>
          <w:t xml:space="preserve">provided by the Client to </w:t>
        </w:r>
        <w:r w:rsidR="00177082">
          <w:rPr>
            <w:rFonts w:ascii="Google Sans Text" w:eastAsia="Google Sans Text" w:hAnsi="Google Sans Text" w:cs="Google Sans Text"/>
          </w:rPr>
          <w:t xml:space="preserve">us in </w:t>
        </w:r>
      </w:ins>
      <w:ins w:id="167" w:author="David Sant" w:date="2025-07-16T11:25:00Z">
        <w:r w:rsidR="00177082">
          <w:rPr>
            <w:rFonts w:ascii="Google Sans Text" w:eastAsia="Google Sans Text" w:hAnsi="Google Sans Text" w:cs="Google Sans Text"/>
          </w:rPr>
          <w:t xml:space="preserve">the course of the Services; and (b) </w:t>
        </w:r>
      </w:ins>
      <w:r>
        <w:rPr>
          <w:rFonts w:ascii="Google Sans Text" w:eastAsia="Google Sans Text" w:hAnsi="Google Sans Text" w:cs="Google Sans Text"/>
        </w:rPr>
        <w:t>the copyright in the final, written reports delivered by us as the output of the Services, subject to full payment of all our fees.</w:t>
      </w:r>
      <w:ins w:id="168" w:author="David Sant" w:date="2025-07-16T11:22:00Z">
        <w:r w:rsidR="001B7D37">
          <w:rPr>
            <w:rFonts w:ascii="Google Sans Text" w:eastAsia="Google Sans Text" w:hAnsi="Google Sans Text" w:cs="Google Sans Text"/>
          </w:rPr>
          <w:t xml:space="preserve">  </w:t>
        </w:r>
      </w:ins>
    </w:p>
    <w:p w14:paraId="30FCE35D" w14:textId="1E8E82F3" w:rsidR="005D07DF" w:rsidRDefault="00177082">
      <w:pPr>
        <w:pBdr>
          <w:top w:val="nil"/>
          <w:left w:val="nil"/>
          <w:bottom w:val="nil"/>
          <w:right w:val="nil"/>
          <w:between w:val="nil"/>
        </w:pBdr>
        <w:spacing w:line="275" w:lineRule="auto"/>
        <w:rPr>
          <w:rFonts w:ascii="Google Sans Text" w:eastAsia="Google Sans Text" w:hAnsi="Google Sans Text" w:cs="Google Sans Text"/>
        </w:rPr>
      </w:pPr>
      <w:ins w:id="169" w:author="David Sant" w:date="2025-07-16T11:25:00Z">
        <w:r>
          <w:rPr>
            <w:rFonts w:ascii="Google Sans Text" w:eastAsia="Google Sans Text" w:hAnsi="Google Sans Text" w:cs="Google Sans Text"/>
          </w:rPr>
          <w:lastRenderedPageBreak/>
          <w:t xml:space="preserve">6.2 </w:t>
        </w:r>
      </w:ins>
      <w:ins w:id="170" w:author="David Sant" w:date="2025-07-16T11:22:00Z">
        <w:r w:rsidR="001B7D37">
          <w:rPr>
            <w:rFonts w:ascii="Google Sans Text" w:eastAsia="Google Sans Text" w:hAnsi="Google Sans Text" w:cs="Google Sans Text"/>
          </w:rPr>
          <w:t xml:space="preserve">The Client </w:t>
        </w:r>
      </w:ins>
      <w:ins w:id="171" w:author="David Sant" w:date="2025-07-16T11:23:00Z">
        <w:r w:rsidR="00F112A2">
          <w:rPr>
            <w:rFonts w:ascii="Google Sans Text" w:eastAsia="Google Sans Text" w:hAnsi="Google Sans Text" w:cs="Google Sans Text"/>
          </w:rPr>
          <w:t xml:space="preserve">grants a </w:t>
        </w:r>
      </w:ins>
      <w:ins w:id="172" w:author="David Sant" w:date="2025-07-16T11:26:00Z">
        <w:r w:rsidR="00A83757">
          <w:rPr>
            <w:rFonts w:ascii="Google Sans Text" w:eastAsia="Google Sans Text" w:hAnsi="Google Sans Text" w:cs="Google Sans Text"/>
          </w:rPr>
          <w:t xml:space="preserve">non-exclusive, non-transferable, </w:t>
        </w:r>
      </w:ins>
      <w:ins w:id="173" w:author="David Sant" w:date="2025-07-16T11:25:00Z">
        <w:r>
          <w:rPr>
            <w:rFonts w:ascii="Google Sans Text" w:eastAsia="Google Sans Text" w:hAnsi="Google Sans Text" w:cs="Google Sans Text"/>
          </w:rPr>
          <w:t xml:space="preserve">royalty-free, </w:t>
        </w:r>
      </w:ins>
      <w:ins w:id="174" w:author="David Sant" w:date="2025-07-16T11:23:00Z">
        <w:r w:rsidR="00F112A2">
          <w:rPr>
            <w:rFonts w:ascii="Google Sans Text" w:eastAsia="Google Sans Text" w:hAnsi="Google Sans Text" w:cs="Google Sans Text"/>
          </w:rPr>
          <w:t xml:space="preserve">limited </w:t>
        </w:r>
        <w:commentRangeStart w:id="175"/>
        <w:r w:rsidR="00F112A2">
          <w:rPr>
            <w:rFonts w:ascii="Google Sans Text" w:eastAsia="Google Sans Text" w:hAnsi="Google Sans Text" w:cs="Google Sans Text"/>
          </w:rPr>
          <w:t>licence</w:t>
        </w:r>
      </w:ins>
      <w:ins w:id="176" w:author="David Sant" w:date="2025-07-16T11:22:00Z">
        <w:r w:rsidR="001B7D37">
          <w:rPr>
            <w:rFonts w:ascii="Google Sans Text" w:eastAsia="Google Sans Text" w:hAnsi="Google Sans Text" w:cs="Google Sans Text"/>
          </w:rPr>
          <w:t xml:space="preserve"> </w:t>
        </w:r>
      </w:ins>
      <w:commentRangeEnd w:id="175"/>
      <w:ins w:id="177" w:author="David Sant" w:date="2025-07-16T11:34:00Z">
        <w:r w:rsidR="00D046AB">
          <w:rPr>
            <w:rStyle w:val="CommentReference"/>
          </w:rPr>
          <w:commentReference w:id="175"/>
        </w:r>
      </w:ins>
      <w:ins w:id="178" w:author="David Sant" w:date="2025-07-16T11:23:00Z">
        <w:r w:rsidR="0070702B">
          <w:rPr>
            <w:rFonts w:ascii="Google Sans Text" w:eastAsia="Google Sans Text" w:hAnsi="Google Sans Text" w:cs="Google Sans Text"/>
          </w:rPr>
          <w:t xml:space="preserve">for us to use </w:t>
        </w:r>
        <w:r w:rsidR="00F112A2">
          <w:rPr>
            <w:rFonts w:ascii="Google Sans Text" w:eastAsia="Google Sans Text" w:hAnsi="Google Sans Text" w:cs="Google Sans Text"/>
          </w:rPr>
          <w:t xml:space="preserve">such </w:t>
        </w:r>
      </w:ins>
      <w:ins w:id="179" w:author="David Sant" w:date="2025-07-16T11:25:00Z">
        <w:r w:rsidR="00A83757">
          <w:rPr>
            <w:rFonts w:ascii="Google Sans Text" w:eastAsia="Google Sans Text" w:hAnsi="Google Sans Text" w:cs="Google Sans Text"/>
          </w:rPr>
          <w:t xml:space="preserve">materials and </w:t>
        </w:r>
      </w:ins>
      <w:ins w:id="180" w:author="David Sant" w:date="2025-07-16T11:23:00Z">
        <w:r w:rsidR="00F112A2">
          <w:rPr>
            <w:rFonts w:ascii="Google Sans Text" w:eastAsia="Google Sans Text" w:hAnsi="Google Sans Text" w:cs="Google Sans Text"/>
          </w:rPr>
          <w:t xml:space="preserve">reports </w:t>
        </w:r>
      </w:ins>
      <w:ins w:id="181" w:author="David Sant" w:date="2025-07-16T11:25:00Z">
        <w:r w:rsidR="00A83757">
          <w:rPr>
            <w:rFonts w:ascii="Google Sans Text" w:eastAsia="Google Sans Text" w:hAnsi="Google Sans Text" w:cs="Google Sans Text"/>
          </w:rPr>
          <w:t xml:space="preserve">only </w:t>
        </w:r>
      </w:ins>
      <w:ins w:id="182" w:author="David Sant" w:date="2025-07-16T11:23:00Z">
        <w:r w:rsidR="0070702B">
          <w:rPr>
            <w:rFonts w:ascii="Google Sans Text" w:eastAsia="Google Sans Text" w:hAnsi="Google Sans Text" w:cs="Google Sans Text"/>
          </w:rPr>
          <w:t>to the extent necessary</w:t>
        </w:r>
        <w:r w:rsidR="00F112A2">
          <w:rPr>
            <w:rFonts w:ascii="Google Sans Text" w:eastAsia="Google Sans Text" w:hAnsi="Google Sans Text" w:cs="Google Sans Text"/>
          </w:rPr>
          <w:t xml:space="preserve"> </w:t>
        </w:r>
        <w:r w:rsidR="0070702B">
          <w:rPr>
            <w:rFonts w:ascii="Google Sans Text" w:eastAsia="Google Sans Text" w:hAnsi="Google Sans Text" w:cs="Google Sans Text"/>
          </w:rPr>
          <w:t xml:space="preserve">for </w:t>
        </w:r>
        <w:r w:rsidR="00F112A2">
          <w:rPr>
            <w:rFonts w:ascii="Google Sans Text" w:eastAsia="Google Sans Text" w:hAnsi="Google Sans Text" w:cs="Google Sans Text"/>
          </w:rPr>
          <w:t xml:space="preserve">the Services </w:t>
        </w:r>
      </w:ins>
      <w:ins w:id="183" w:author="David Sant" w:date="2025-07-16T11:25:00Z">
        <w:r w:rsidR="00A83757">
          <w:rPr>
            <w:rFonts w:ascii="Google Sans Text" w:eastAsia="Google Sans Text" w:hAnsi="Google Sans Text" w:cs="Google Sans Text"/>
          </w:rPr>
          <w:t>or</w:t>
        </w:r>
      </w:ins>
      <w:ins w:id="184" w:author="David Sant" w:date="2025-07-16T11:24:00Z">
        <w:r w:rsidR="00765AF7">
          <w:rPr>
            <w:rFonts w:ascii="Google Sans Text" w:eastAsia="Google Sans Text" w:hAnsi="Google Sans Text" w:cs="Google Sans Text"/>
          </w:rPr>
          <w:t xml:space="preserve"> as may be required by law.</w:t>
        </w:r>
      </w:ins>
      <w:ins w:id="185" w:author="David Sant" w:date="2025-07-16T11:23:00Z">
        <w:r w:rsidR="00F112A2">
          <w:rPr>
            <w:rFonts w:ascii="Google Sans Text" w:eastAsia="Google Sans Text" w:hAnsi="Google Sans Text" w:cs="Google Sans Text"/>
          </w:rPr>
          <w:t xml:space="preserve"> </w:t>
        </w:r>
      </w:ins>
    </w:p>
    <w:p w14:paraId="70AB4198" w14:textId="47A619B4" w:rsidR="005D07DF" w:rsidRDefault="00961D8E">
      <w:pPr>
        <w:pBdr>
          <w:top w:val="nil"/>
          <w:left w:val="nil"/>
          <w:bottom w:val="nil"/>
          <w:right w:val="nil"/>
          <w:between w:val="nil"/>
        </w:pBdr>
        <w:spacing w:line="275" w:lineRule="auto"/>
        <w:rPr>
          <w:rFonts w:ascii="Google Sans Text" w:eastAsia="Google Sans Text" w:hAnsi="Google Sans Text" w:cs="Google Sans Text"/>
        </w:rPr>
      </w:pPr>
      <w:commentRangeStart w:id="186"/>
      <w:r>
        <w:rPr>
          <w:rFonts w:ascii="Google Sans Text" w:eastAsia="Google Sans Text" w:hAnsi="Google Sans Text" w:cs="Google Sans Text"/>
        </w:rPr>
        <w:t>6.</w:t>
      </w:r>
      <w:del w:id="187" w:author="David Sant" w:date="2025-07-16T11:25:00Z">
        <w:r w:rsidDel="00A83757">
          <w:rPr>
            <w:rFonts w:ascii="Google Sans Text" w:eastAsia="Google Sans Text" w:hAnsi="Google Sans Text" w:cs="Google Sans Text"/>
          </w:rPr>
          <w:delText>2</w:delText>
        </w:r>
      </w:del>
      <w:ins w:id="188" w:author="David Sant" w:date="2025-07-16T11:25:00Z">
        <w:r w:rsidR="00A83757">
          <w:rPr>
            <w:rFonts w:ascii="Google Sans Text" w:eastAsia="Google Sans Text" w:hAnsi="Google Sans Text" w:cs="Google Sans Text"/>
          </w:rPr>
          <w:t>3</w:t>
        </w:r>
      </w:ins>
      <w:r>
        <w:rPr>
          <w:rFonts w:ascii="Google Sans Text" w:eastAsia="Google Sans Text" w:hAnsi="Google Sans Text" w:cs="Google Sans Text"/>
        </w:rPr>
        <w:t xml:space="preserve">. The Consultancy shall retain all intellectual property rights in its underlying methodologies, know-how, analytical tools, and any materials pre-dating this engagement or developed </w:t>
      </w:r>
      <w:ins w:id="189" w:author="David Sant" w:date="2025-07-16T11:06:00Z">
        <w:r w:rsidR="007249DB">
          <w:rPr>
            <w:rFonts w:ascii="Google Sans Text" w:eastAsia="Google Sans Text" w:hAnsi="Google Sans Text" w:cs="Google Sans Text"/>
          </w:rPr>
          <w:t xml:space="preserve">or received </w:t>
        </w:r>
      </w:ins>
      <w:r>
        <w:rPr>
          <w:rFonts w:ascii="Google Sans Text" w:eastAsia="Google Sans Text" w:hAnsi="Google Sans Text" w:cs="Google Sans Text"/>
        </w:rPr>
        <w:t>independently of it.</w:t>
      </w:r>
      <w:commentRangeEnd w:id="186"/>
      <w:r w:rsidR="004647B9">
        <w:rPr>
          <w:rStyle w:val="CommentReference"/>
        </w:rPr>
        <w:commentReference w:id="186"/>
      </w:r>
    </w:p>
    <w:p w14:paraId="75006A1D"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2BF3CB27"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7. Termination</w:t>
      </w:r>
    </w:p>
    <w:p w14:paraId="42C5714F" w14:textId="4633347B"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7.1. Either party may terminate this engagement by giving 30 days' written notice to the other</w:t>
      </w:r>
      <w:ins w:id="190" w:author="David Sant" w:date="2025-07-16T11:26:00Z">
        <w:r w:rsidR="00012B30">
          <w:rPr>
            <w:rFonts w:ascii="Google Sans Text" w:eastAsia="Google Sans Text" w:hAnsi="Google Sans Text" w:cs="Google Sans Text"/>
          </w:rPr>
          <w:t xml:space="preserve">, or in the case of </w:t>
        </w:r>
      </w:ins>
      <w:ins w:id="191" w:author="David Sant" w:date="2025-07-16T11:27:00Z">
        <w:r w:rsidR="00153BDA">
          <w:rPr>
            <w:rFonts w:ascii="Google Sans Text" w:eastAsia="Google Sans Text" w:hAnsi="Google Sans Text" w:cs="Google Sans Text"/>
          </w:rPr>
          <w:t xml:space="preserve">a </w:t>
        </w:r>
      </w:ins>
      <w:ins w:id="192" w:author="David Sant" w:date="2025-07-16T11:26:00Z">
        <w:r w:rsidR="00012B30">
          <w:rPr>
            <w:rFonts w:ascii="Google Sans Text" w:eastAsia="Google Sans Text" w:hAnsi="Google Sans Text" w:cs="Google Sans Text"/>
          </w:rPr>
          <w:t>material breach, immediatel</w:t>
        </w:r>
      </w:ins>
      <w:ins w:id="193" w:author="David Sant" w:date="2025-07-16T11:27:00Z">
        <w:r w:rsidR="00153BDA">
          <w:rPr>
            <w:rFonts w:ascii="Google Sans Text" w:eastAsia="Google Sans Text" w:hAnsi="Google Sans Text" w:cs="Google Sans Text"/>
          </w:rPr>
          <w:t>y on written notice</w:t>
        </w:r>
      </w:ins>
      <w:r>
        <w:rPr>
          <w:rFonts w:ascii="Google Sans Text" w:eastAsia="Google Sans Text" w:hAnsi="Google Sans Text" w:cs="Google Sans Text"/>
        </w:rPr>
        <w:t>.</w:t>
      </w:r>
    </w:p>
    <w:p w14:paraId="2B98AAE2"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7.2. Upon termination, the Client shall immediately pay for all work performed and expenses incurred up to the date of termination.</w:t>
      </w:r>
    </w:p>
    <w:p w14:paraId="1AE06902"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2E294174"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8. Force Majeure</w:t>
      </w:r>
    </w:p>
    <w:p w14:paraId="7FC0BCCE"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Neither party shall be liable for any failure or delay in performing its obligations where such failure or delay results from any </w:t>
      </w:r>
      <w:proofErr w:type="gramStart"/>
      <w:r>
        <w:rPr>
          <w:rFonts w:ascii="Google Sans Text" w:eastAsia="Google Sans Text" w:hAnsi="Google Sans Text" w:cs="Google Sans Text"/>
        </w:rPr>
        <w:t>cause</w:t>
      </w:r>
      <w:proofErr w:type="gramEnd"/>
      <w:r>
        <w:rPr>
          <w:rFonts w:ascii="Google Sans Text" w:eastAsia="Google Sans Text" w:hAnsi="Google Sans Text" w:cs="Google Sans Text"/>
        </w:rPr>
        <w:t xml:space="preserve"> that is beyond the reasonable control of that party.</w:t>
      </w:r>
    </w:p>
    <w:p w14:paraId="2018177C" w14:textId="77777777" w:rsidR="005D07DF" w:rsidRDefault="005D07DF">
      <w:pPr>
        <w:pBdr>
          <w:top w:val="nil"/>
          <w:left w:val="nil"/>
          <w:bottom w:val="nil"/>
          <w:right w:val="nil"/>
          <w:between w:val="nil"/>
        </w:pBdr>
        <w:spacing w:line="275" w:lineRule="auto"/>
        <w:rPr>
          <w:rFonts w:ascii="Google Sans Text" w:eastAsia="Google Sans Text" w:hAnsi="Google Sans Text" w:cs="Google Sans Text"/>
        </w:rPr>
      </w:pPr>
    </w:p>
    <w:p w14:paraId="5749B235"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9. General</w:t>
      </w:r>
    </w:p>
    <w:p w14:paraId="41468401"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9.1. Relationship of Parties: The Consultancy is engaged as an independent contractor. Nothing in this agreement shall create a partnership, joint venture, or employer-employee relationship.</w:t>
      </w:r>
    </w:p>
    <w:p w14:paraId="4942F1A8"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9.2. Entire Agreement: This agreement (comprising the engagement letter and these Terms and Conditions) constitutes the entire agreement between the parties and supersedes all prior communications.</w:t>
      </w:r>
    </w:p>
    <w:p w14:paraId="283D84F6"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9.3. Governing Law and Jurisdiction: This agreement and any dispute or claim arising out of it shall be governed by and construed in accordance with the laws of England and Wales. The parties irrevocably agree that the courts of England and Wales shall have exclusive jurisdiction to settle any such dispute or claim.</w:t>
      </w:r>
    </w:p>
    <w:p w14:paraId="5B229D6B"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9.4. Notices: Any notice given under this agreement must be in writing and sent by email or post to the address of the relevant party as stated in the engagement letter.</w:t>
      </w:r>
    </w:p>
    <w:p w14:paraId="59FDF9B8"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9.5. Use of Name: The Client shall not use the Consultancy's name, logo, or trademarks in any public announcement or promotional material without our prior written consent.</w:t>
      </w:r>
    </w:p>
    <w:p w14:paraId="7F61FE9A" w14:textId="77777777" w:rsidR="005D07DF" w:rsidRDefault="00961D8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9.6. Anti-Money Laundering: We may be required by law to undertake client due diligence checks before and during our engagement. We will require you to provide relevant information and documentation for this purpose.</w:t>
      </w:r>
      <w:r>
        <w:br w:type="page"/>
      </w:r>
    </w:p>
    <w:p w14:paraId="6D715653" w14:textId="77777777" w:rsidR="005D07DF" w:rsidRDefault="00961D8E">
      <w:pPr>
        <w:pStyle w:val="Heading2"/>
        <w:spacing w:before="120" w:after="120" w:line="275" w:lineRule="auto"/>
      </w:pPr>
      <w:bookmarkStart w:id="194" w:name="_pptb1o6z2h0e" w:colFirst="0" w:colLast="0"/>
      <w:bookmarkEnd w:id="194"/>
      <w:r>
        <w:lastRenderedPageBreak/>
        <w:t>Privacy Policy</w:t>
      </w:r>
    </w:p>
    <w:p w14:paraId="30099C13"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Effective Date:</w:t>
      </w:r>
      <w:r>
        <w:rPr>
          <w:rFonts w:ascii="Google Sans Text" w:eastAsia="Google Sans Text" w:hAnsi="Google Sans Text" w:cs="Google Sans Text"/>
          <w:color w:val="1B1C1D"/>
        </w:rPr>
        <w:t xml:space="preserve"> [Date]</w:t>
      </w:r>
    </w:p>
    <w:p w14:paraId="7BB54A5C"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 Introduction</w:t>
      </w:r>
    </w:p>
    <w:p w14:paraId="74F293DE"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Privacy Policy describes how [Consultancy Company Name Ltd] ("we", "us", "our", or "the Consultancy") collects, uses, and protects your personal data.</w:t>
      </w:r>
    </w:p>
    <w:p w14:paraId="191FB3F2"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Consultancy is a provider of specialist economic consulting and expert witness services. For the purposes of the UK General Data Protection Regulation (UK GDPR) and the Data Protection Act 2018, the Consultancy is the 'data controller' for personal data collected </w:t>
      </w:r>
      <w:proofErr w:type="gramStart"/>
      <w:r>
        <w:rPr>
          <w:rFonts w:ascii="Google Sans Text" w:eastAsia="Google Sans Text" w:hAnsi="Google Sans Text" w:cs="Google Sans Text"/>
          <w:color w:val="1B1C1D"/>
        </w:rPr>
        <w:t>in the course of</w:t>
      </w:r>
      <w:proofErr w:type="gramEnd"/>
      <w:r>
        <w:rPr>
          <w:rFonts w:ascii="Google Sans Text" w:eastAsia="Google Sans Text" w:hAnsi="Google Sans Text" w:cs="Google Sans Text"/>
          <w:color w:val="1B1C1D"/>
        </w:rPr>
        <w:t xml:space="preserve"> our marketing activities, website operations, and client relationship management.</w:t>
      </w:r>
    </w:p>
    <w:p w14:paraId="70470DF9"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registered office is at [Consultancy's Registered Address]. Our company registration number is [Company Number].</w:t>
      </w:r>
    </w:p>
    <w:p w14:paraId="70EFF919"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 The Personal Data We Collect</w:t>
      </w:r>
    </w:p>
    <w:p w14:paraId="413426CC"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may collect and process the following categories of personal data:</w:t>
      </w:r>
    </w:p>
    <w:p w14:paraId="08C13D8C" w14:textId="77777777" w:rsidR="005D07DF" w:rsidRDefault="00961D8E">
      <w:pPr>
        <w:numPr>
          <w:ilvl w:val="0"/>
          <w:numId w:val="1"/>
        </w:numPr>
        <w:spacing w:line="275" w:lineRule="auto"/>
      </w:pPr>
      <w:r>
        <w:rPr>
          <w:rFonts w:ascii="Google Sans Text" w:eastAsia="Google Sans Text" w:hAnsi="Google Sans Text" w:cs="Google Sans Text"/>
          <w:b/>
          <w:color w:val="1B1C1D"/>
        </w:rPr>
        <w:t>Identity &amp; Contact Data:</w:t>
      </w:r>
      <w:r>
        <w:rPr>
          <w:rFonts w:ascii="Google Sans Text" w:eastAsia="Google Sans Text" w:hAnsi="Google Sans Text" w:cs="Google Sans Text"/>
          <w:color w:val="1B1C1D"/>
        </w:rPr>
        <w:t xml:space="preserve"> Your name, title, job title, employer, email address, postal address, and telephone number.</w:t>
      </w:r>
    </w:p>
    <w:p w14:paraId="7862EABD" w14:textId="464FF59D" w:rsidR="005D07DF" w:rsidDel="008765D0" w:rsidRDefault="00961D8E">
      <w:pPr>
        <w:numPr>
          <w:ilvl w:val="0"/>
          <w:numId w:val="1"/>
        </w:numPr>
        <w:spacing w:line="275" w:lineRule="auto"/>
        <w:rPr>
          <w:del w:id="195" w:author="David Sant" w:date="2025-07-16T11:08:00Z"/>
        </w:rPr>
      </w:pPr>
      <w:commentRangeStart w:id="196"/>
      <w:del w:id="197" w:author="David Sant" w:date="2025-07-16T11:08:00Z">
        <w:r w:rsidDel="008765D0">
          <w:rPr>
            <w:rFonts w:ascii="Google Sans Text" w:eastAsia="Google Sans Text" w:hAnsi="Google Sans Text" w:cs="Google Sans Text"/>
            <w:b/>
            <w:color w:val="1B1C1D"/>
          </w:rPr>
          <w:delText xml:space="preserve">Client </w:delText>
        </w:r>
      </w:del>
      <w:commentRangeEnd w:id="196"/>
      <w:r w:rsidR="00260487">
        <w:rPr>
          <w:rStyle w:val="CommentReference"/>
        </w:rPr>
        <w:commentReference w:id="196"/>
      </w:r>
      <w:del w:id="198" w:author="David Sant" w:date="2025-07-16T11:08:00Z">
        <w:r w:rsidDel="008765D0">
          <w:rPr>
            <w:rFonts w:ascii="Google Sans Text" w:eastAsia="Google Sans Text" w:hAnsi="Google Sans Text" w:cs="Google Sans Text"/>
            <w:b/>
            <w:color w:val="1B1C1D"/>
          </w:rPr>
          <w:delText>Service Data:</w:delText>
        </w:r>
        <w:r w:rsidDel="008765D0">
          <w:rPr>
            <w:rFonts w:ascii="Google Sans Text" w:eastAsia="Google Sans Text" w:hAnsi="Google Sans Text" w:cs="Google Sans Text"/>
            <w:color w:val="1B1C1D"/>
          </w:rPr>
          <w:delText xml:space="preserve"> Personal data provided to us by or on behalf of our clients in the course of providing our services. This may include professional details, and in the context of legal proceedings, any personal data contained within case materials.</w:delText>
        </w:r>
      </w:del>
    </w:p>
    <w:p w14:paraId="05D44E6C" w14:textId="77777777" w:rsidR="005D07DF" w:rsidRDefault="00961D8E">
      <w:pPr>
        <w:numPr>
          <w:ilvl w:val="0"/>
          <w:numId w:val="1"/>
        </w:numPr>
        <w:spacing w:line="275" w:lineRule="auto"/>
      </w:pPr>
      <w:r>
        <w:rPr>
          <w:rFonts w:ascii="Google Sans Text" w:eastAsia="Google Sans Text" w:hAnsi="Google Sans Text" w:cs="Google Sans Text"/>
          <w:b/>
          <w:color w:val="1B1C1D"/>
        </w:rPr>
        <w:t>Financial &amp; Transaction Data:</w:t>
      </w:r>
      <w:r>
        <w:rPr>
          <w:rFonts w:ascii="Google Sans Text" w:eastAsia="Google Sans Text" w:hAnsi="Google Sans Text" w:cs="Google Sans Text"/>
          <w:color w:val="1B1C1D"/>
        </w:rPr>
        <w:t xml:space="preserve"> Bank account and payment details for billing purposes.</w:t>
      </w:r>
    </w:p>
    <w:p w14:paraId="3CD13F28" w14:textId="77777777" w:rsidR="005D07DF" w:rsidRDefault="00961D8E">
      <w:pPr>
        <w:numPr>
          <w:ilvl w:val="0"/>
          <w:numId w:val="1"/>
        </w:numPr>
        <w:spacing w:line="275" w:lineRule="auto"/>
      </w:pPr>
      <w:r>
        <w:rPr>
          <w:rFonts w:ascii="Google Sans Text" w:eastAsia="Google Sans Text" w:hAnsi="Google Sans Text" w:cs="Google Sans Text"/>
          <w:b/>
          <w:color w:val="1B1C1D"/>
        </w:rPr>
        <w:t>Technical &amp; Website Usage Data:</w:t>
      </w:r>
      <w:r>
        <w:rPr>
          <w:rFonts w:ascii="Google Sans Text" w:eastAsia="Google Sans Text" w:hAnsi="Google Sans Text" w:cs="Google Sans Text"/>
          <w:color w:val="1B1C1D"/>
        </w:rPr>
        <w:t xml:space="preserve"> Information about your visit to our website, including your Internet Protocol (IP) address, browser type, and how you navigate the site. This is primarily collected </w:t>
      </w:r>
      <w:commentRangeStart w:id="199"/>
      <w:r>
        <w:rPr>
          <w:rFonts w:ascii="Google Sans Text" w:eastAsia="Google Sans Text" w:hAnsi="Google Sans Text" w:cs="Google Sans Text"/>
          <w:color w:val="1B1C1D"/>
        </w:rPr>
        <w:t>via cookies</w:t>
      </w:r>
      <w:commentRangeEnd w:id="199"/>
      <w:r w:rsidR="00FD3AE7">
        <w:rPr>
          <w:rStyle w:val="CommentReference"/>
        </w:rPr>
        <w:commentReference w:id="199"/>
      </w:r>
      <w:r>
        <w:rPr>
          <w:rFonts w:ascii="Google Sans Text" w:eastAsia="Google Sans Text" w:hAnsi="Google Sans Text" w:cs="Google Sans Text"/>
          <w:color w:val="1B1C1D"/>
        </w:rPr>
        <w:t>.</w:t>
      </w:r>
    </w:p>
    <w:p w14:paraId="4270A4AB" w14:textId="77777777" w:rsidR="005D07DF" w:rsidRDefault="00961D8E">
      <w:pPr>
        <w:numPr>
          <w:ilvl w:val="0"/>
          <w:numId w:val="1"/>
        </w:numPr>
        <w:spacing w:after="120" w:line="275" w:lineRule="auto"/>
      </w:pPr>
      <w:r>
        <w:rPr>
          <w:rFonts w:ascii="Google Sans Text" w:eastAsia="Google Sans Text" w:hAnsi="Google Sans Text" w:cs="Google Sans Text"/>
          <w:b/>
          <w:color w:val="1B1C1D"/>
        </w:rPr>
        <w:t>Marketing &amp; Communications Data:</w:t>
      </w:r>
      <w:r>
        <w:rPr>
          <w:rFonts w:ascii="Google Sans Text" w:eastAsia="Google Sans Text" w:hAnsi="Google Sans Text" w:cs="Google Sans Text"/>
          <w:color w:val="1B1C1D"/>
        </w:rPr>
        <w:t xml:space="preserve"> Your preferences in receiving marketing from us and your communication preferences.</w:t>
      </w:r>
    </w:p>
    <w:p w14:paraId="766A045E" w14:textId="77777777" w:rsidR="005D07DF" w:rsidRDefault="00961D8E">
      <w:pPr>
        <w:pStyle w:val="Heading3"/>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 Our Lawful Basis for Processing</w:t>
      </w:r>
    </w:p>
    <w:p w14:paraId="5C367897"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Under UK GDPR, we must have a lawful basis to process your personal data. We rely on the following:</w:t>
      </w:r>
    </w:p>
    <w:p w14:paraId="30BD2F2B" w14:textId="77777777" w:rsidR="005D07DF" w:rsidRDefault="00961D8E">
      <w:pPr>
        <w:numPr>
          <w:ilvl w:val="0"/>
          <w:numId w:val="2"/>
        </w:numPr>
        <w:spacing w:line="275" w:lineRule="auto"/>
      </w:pPr>
      <w:r>
        <w:rPr>
          <w:rFonts w:ascii="Google Sans Text" w:eastAsia="Google Sans Text" w:hAnsi="Google Sans Text" w:cs="Google Sans Text"/>
          <w:b/>
          <w:color w:val="1B1C1D"/>
        </w:rPr>
        <w:t>Performance of a Contract:</w:t>
      </w:r>
      <w:r>
        <w:rPr>
          <w:rFonts w:ascii="Google Sans Text" w:eastAsia="Google Sans Text" w:hAnsi="Google Sans Text" w:cs="Google Sans Text"/>
          <w:color w:val="1B1C1D"/>
        </w:rPr>
        <w:t xml:space="preserve"> We process your data where it is necessary to perform a </w:t>
      </w:r>
      <w:proofErr w:type="gramStart"/>
      <w:r>
        <w:rPr>
          <w:rFonts w:ascii="Google Sans Text" w:eastAsia="Google Sans Text" w:hAnsi="Google Sans Text" w:cs="Google Sans Text"/>
          <w:color w:val="1B1C1D"/>
        </w:rPr>
        <w:t>contract</w:t>
      </w:r>
      <w:proofErr w:type="gramEnd"/>
      <w:r>
        <w:rPr>
          <w:rFonts w:ascii="Google Sans Text" w:eastAsia="Google Sans Text" w:hAnsi="Google Sans Text" w:cs="Google Sans Text"/>
          <w:color w:val="1B1C1D"/>
        </w:rPr>
        <w:t xml:space="preserve"> we have with you (or your organisation), primarily our engagement to provide consulting services.</w:t>
      </w:r>
    </w:p>
    <w:p w14:paraId="64C75731" w14:textId="77777777" w:rsidR="005D07DF" w:rsidRDefault="00961D8E">
      <w:pPr>
        <w:numPr>
          <w:ilvl w:val="0"/>
          <w:numId w:val="2"/>
        </w:numPr>
        <w:spacing w:line="275" w:lineRule="auto"/>
      </w:pPr>
      <w:r>
        <w:rPr>
          <w:rFonts w:ascii="Google Sans Text" w:eastAsia="Google Sans Text" w:hAnsi="Google Sans Text" w:cs="Google Sans Text"/>
          <w:b/>
          <w:color w:val="1B1C1D"/>
        </w:rPr>
        <w:t>Legitimate Interests:</w:t>
      </w:r>
      <w:r>
        <w:rPr>
          <w:rFonts w:ascii="Google Sans Text" w:eastAsia="Google Sans Text" w:hAnsi="Google Sans Text" w:cs="Google Sans Text"/>
          <w:color w:val="1B1C1D"/>
        </w:rPr>
        <w:t xml:space="preserve"> We process your data for our legitimate interests, which include the proper administration of our business, marketing our services, and managing our client relationships. We will only do so where our interests are not overridden by your own interests and fundamental rights.</w:t>
      </w:r>
    </w:p>
    <w:p w14:paraId="4E68D315" w14:textId="77777777" w:rsidR="005D07DF" w:rsidRDefault="00961D8E">
      <w:pPr>
        <w:numPr>
          <w:ilvl w:val="0"/>
          <w:numId w:val="2"/>
        </w:numPr>
        <w:spacing w:after="120" w:line="275" w:lineRule="auto"/>
      </w:pPr>
      <w:r>
        <w:rPr>
          <w:rFonts w:ascii="Google Sans Text" w:eastAsia="Google Sans Text" w:hAnsi="Google Sans Text" w:cs="Google Sans Text"/>
          <w:b/>
          <w:color w:val="1B1C1D"/>
        </w:rPr>
        <w:t>Legal Obligation:</w:t>
      </w:r>
      <w:r>
        <w:rPr>
          <w:rFonts w:ascii="Google Sans Text" w:eastAsia="Google Sans Text" w:hAnsi="Google Sans Text" w:cs="Google Sans Text"/>
          <w:color w:val="1B1C1D"/>
        </w:rPr>
        <w:t xml:space="preserve"> We may process your data to comply with our legal and regulatory obligations, such as for anti-money laundering checks and tax compliance.</w:t>
      </w:r>
    </w:p>
    <w:p w14:paraId="2676B621" w14:textId="77777777" w:rsidR="005D07DF" w:rsidRDefault="00961D8E">
      <w:pPr>
        <w:pStyle w:val="Heading3"/>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 How We Use Your Personal Data</w:t>
      </w:r>
    </w:p>
    <w:p w14:paraId="3335E03D"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use your personal data for the following purposes:</w:t>
      </w:r>
    </w:p>
    <w:p w14:paraId="34E84C3E" w14:textId="77777777" w:rsidR="005D07DF" w:rsidRDefault="00961D8E">
      <w:pPr>
        <w:numPr>
          <w:ilvl w:val="0"/>
          <w:numId w:val="3"/>
        </w:numPr>
        <w:spacing w:line="275" w:lineRule="auto"/>
      </w:pPr>
      <w:r>
        <w:rPr>
          <w:rFonts w:ascii="Google Sans Text" w:eastAsia="Google Sans Text" w:hAnsi="Google Sans Text" w:cs="Google Sans Text"/>
          <w:color w:val="1B1C1D"/>
        </w:rPr>
        <w:lastRenderedPageBreak/>
        <w:t>To provide our economic consulting and expert witness services.</w:t>
      </w:r>
    </w:p>
    <w:p w14:paraId="4EC1B652" w14:textId="77777777" w:rsidR="005D07DF" w:rsidRDefault="00961D8E">
      <w:pPr>
        <w:numPr>
          <w:ilvl w:val="0"/>
          <w:numId w:val="3"/>
        </w:numPr>
        <w:spacing w:line="275" w:lineRule="auto"/>
      </w:pPr>
      <w:r>
        <w:rPr>
          <w:rFonts w:ascii="Google Sans Text" w:eastAsia="Google Sans Text" w:hAnsi="Google Sans Text" w:cs="Google Sans Text"/>
          <w:color w:val="1B1C1D"/>
        </w:rPr>
        <w:t>To manage our engagement with you, including for billing and administration.</w:t>
      </w:r>
    </w:p>
    <w:p w14:paraId="787C52C9" w14:textId="4FB609FC" w:rsidR="005D07DF" w:rsidRDefault="00961D8E">
      <w:pPr>
        <w:numPr>
          <w:ilvl w:val="0"/>
          <w:numId w:val="3"/>
        </w:numPr>
        <w:spacing w:line="275" w:lineRule="auto"/>
      </w:pPr>
      <w:r>
        <w:rPr>
          <w:rFonts w:ascii="Google Sans Text" w:eastAsia="Google Sans Text" w:hAnsi="Google Sans Text" w:cs="Google Sans Text"/>
          <w:color w:val="1B1C1D"/>
        </w:rPr>
        <w:t xml:space="preserve">To send you </w:t>
      </w:r>
      <w:commentRangeStart w:id="200"/>
      <w:del w:id="201" w:author="David Sant" w:date="2025-07-16T11:08:00Z">
        <w:r w:rsidDel="00BF6D80">
          <w:rPr>
            <w:rFonts w:ascii="Google Sans Text" w:eastAsia="Google Sans Text" w:hAnsi="Google Sans Text" w:cs="Google Sans Text"/>
            <w:color w:val="1B1C1D"/>
          </w:rPr>
          <w:delText xml:space="preserve">legal </w:delText>
        </w:r>
      </w:del>
      <w:ins w:id="202" w:author="David Sant" w:date="2025-07-16T11:08:00Z">
        <w:r w:rsidR="00466946">
          <w:rPr>
            <w:rFonts w:ascii="Google Sans Text" w:eastAsia="Google Sans Text" w:hAnsi="Google Sans Text" w:cs="Google Sans Text"/>
            <w:color w:val="1B1C1D"/>
          </w:rPr>
          <w:t xml:space="preserve"> </w:t>
        </w:r>
      </w:ins>
      <w:commentRangeEnd w:id="200"/>
      <w:ins w:id="203" w:author="David Sant" w:date="2025-07-16T11:09:00Z">
        <w:r w:rsidR="00466946">
          <w:rPr>
            <w:rStyle w:val="CommentReference"/>
          </w:rPr>
          <w:commentReference w:id="200"/>
        </w:r>
      </w:ins>
      <w:r>
        <w:rPr>
          <w:rFonts w:ascii="Google Sans Text" w:eastAsia="Google Sans Text" w:hAnsi="Google Sans Text" w:cs="Google Sans Text"/>
          <w:color w:val="1B1C1D"/>
        </w:rPr>
        <w:t>updates, news, and details of our services which we believe may be of interest to you (you may opt-out of these communications at any time).</w:t>
      </w:r>
    </w:p>
    <w:p w14:paraId="5480D18B" w14:textId="77777777" w:rsidR="005D07DF" w:rsidRDefault="00961D8E">
      <w:pPr>
        <w:numPr>
          <w:ilvl w:val="0"/>
          <w:numId w:val="3"/>
        </w:numPr>
        <w:spacing w:line="275" w:lineRule="auto"/>
      </w:pPr>
      <w:r>
        <w:rPr>
          <w:rFonts w:ascii="Google Sans Text" w:eastAsia="Google Sans Text" w:hAnsi="Google Sans Text" w:cs="Google Sans Text"/>
          <w:color w:val="1B1C1D"/>
        </w:rPr>
        <w:t>To comply with our legal, regulatory, and professional obligations.</w:t>
      </w:r>
    </w:p>
    <w:p w14:paraId="6CF3AA51" w14:textId="77777777" w:rsidR="005D07DF" w:rsidRDefault="00961D8E">
      <w:pPr>
        <w:numPr>
          <w:ilvl w:val="0"/>
          <w:numId w:val="3"/>
        </w:numPr>
        <w:spacing w:after="120" w:line="275" w:lineRule="auto"/>
      </w:pPr>
      <w:r>
        <w:rPr>
          <w:rFonts w:ascii="Google Sans Text" w:eastAsia="Google Sans Text" w:hAnsi="Google Sans Text" w:cs="Google Sans Text"/>
          <w:color w:val="1B1C1D"/>
        </w:rPr>
        <w:t>To manage and secure our IT systems and website.</w:t>
      </w:r>
    </w:p>
    <w:p w14:paraId="5AD9EA0C" w14:textId="77777777" w:rsidR="005D07DF" w:rsidRDefault="00961D8E">
      <w:pPr>
        <w:pStyle w:val="Heading3"/>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 Data Sharing</w:t>
      </w:r>
    </w:p>
    <w:p w14:paraId="74F4BBAD"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will not share your personal data with third parties except as necessary for the purposes outlined in this policy. We may share your data with:</w:t>
      </w:r>
    </w:p>
    <w:p w14:paraId="6BD0DC92" w14:textId="77777777" w:rsidR="005D07DF" w:rsidRDefault="00961D8E">
      <w:pPr>
        <w:numPr>
          <w:ilvl w:val="0"/>
          <w:numId w:val="4"/>
        </w:numPr>
        <w:spacing w:line="275" w:lineRule="auto"/>
      </w:pPr>
      <w:r>
        <w:rPr>
          <w:rFonts w:ascii="Google Sans Text" w:eastAsia="Google Sans Text" w:hAnsi="Google Sans Text" w:cs="Google Sans Text"/>
          <w:b/>
          <w:color w:val="1B1C1D"/>
        </w:rPr>
        <w:t>Professional Advisors:</w:t>
      </w:r>
      <w:r>
        <w:rPr>
          <w:rFonts w:ascii="Google Sans Text" w:eastAsia="Google Sans Text" w:hAnsi="Google Sans Text" w:cs="Google Sans Text"/>
          <w:color w:val="1B1C1D"/>
        </w:rPr>
        <w:t xml:space="preserve"> Our legal counsel, accountants, and insurers.</w:t>
      </w:r>
    </w:p>
    <w:p w14:paraId="46AACFA4" w14:textId="77777777" w:rsidR="005D07DF" w:rsidRDefault="00961D8E">
      <w:pPr>
        <w:numPr>
          <w:ilvl w:val="0"/>
          <w:numId w:val="4"/>
        </w:numPr>
        <w:spacing w:line="275" w:lineRule="auto"/>
      </w:pPr>
      <w:r>
        <w:rPr>
          <w:rFonts w:ascii="Google Sans Text" w:eastAsia="Google Sans Text" w:hAnsi="Google Sans Text" w:cs="Google Sans Text"/>
          <w:b/>
          <w:color w:val="1B1C1D"/>
        </w:rPr>
        <w:t>IT &amp; Cloud Service Providers:</w:t>
      </w:r>
      <w:r>
        <w:rPr>
          <w:rFonts w:ascii="Google Sans Text" w:eastAsia="Google Sans Text" w:hAnsi="Google Sans Text" w:cs="Google Sans Text"/>
          <w:color w:val="1B1C1D"/>
        </w:rPr>
        <w:t xml:space="preserve"> Third parties who provide us with essential services such as email hosting, data storage, and document management systems.</w:t>
      </w:r>
    </w:p>
    <w:p w14:paraId="21EC9122" w14:textId="77777777" w:rsidR="005D07DF" w:rsidRDefault="00961D8E">
      <w:pPr>
        <w:numPr>
          <w:ilvl w:val="0"/>
          <w:numId w:val="4"/>
        </w:numPr>
        <w:spacing w:line="275" w:lineRule="auto"/>
      </w:pPr>
      <w:r>
        <w:rPr>
          <w:rFonts w:ascii="Google Sans Text" w:eastAsia="Google Sans Text" w:hAnsi="Google Sans Text" w:cs="Google Sans Text"/>
          <w:b/>
          <w:color w:val="1B1C1D"/>
        </w:rPr>
        <w:t>Courts, Tribunals, and Opposing Parties:</w:t>
      </w:r>
      <w:r>
        <w:rPr>
          <w:rFonts w:ascii="Google Sans Text" w:eastAsia="Google Sans Text" w:hAnsi="Google Sans Text" w:cs="Google Sans Text"/>
          <w:color w:val="1B1C1D"/>
        </w:rPr>
        <w:t xml:space="preserve"> In the context of providing expert witness services, we may be required to disclose information as part of legal proceedings.</w:t>
      </w:r>
    </w:p>
    <w:p w14:paraId="0B8894EE" w14:textId="77777777" w:rsidR="005D07DF" w:rsidRDefault="00961D8E">
      <w:pPr>
        <w:numPr>
          <w:ilvl w:val="0"/>
          <w:numId w:val="4"/>
        </w:numPr>
        <w:spacing w:after="120" w:line="275" w:lineRule="auto"/>
      </w:pPr>
      <w:r>
        <w:rPr>
          <w:rFonts w:ascii="Google Sans Text" w:eastAsia="Google Sans Text" w:hAnsi="Google Sans Text" w:cs="Google Sans Text"/>
          <w:b/>
          <w:color w:val="1B1C1D"/>
        </w:rPr>
        <w:t>Regulators and Law Enforcement:</w:t>
      </w:r>
      <w:r>
        <w:rPr>
          <w:rFonts w:ascii="Google Sans Text" w:eastAsia="Google Sans Text" w:hAnsi="Google Sans Text" w:cs="Google Sans Text"/>
          <w:color w:val="1B1C1D"/>
        </w:rPr>
        <w:t xml:space="preserve"> Where we are under a legal or regulatory duty to do so.</w:t>
      </w:r>
    </w:p>
    <w:p w14:paraId="11C61E32" w14:textId="77777777" w:rsidR="005D07DF" w:rsidRDefault="00961D8E">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ensure that any third party we share data with is subject to strict confidentiality and data protection obligations consistent with this policy and applicable law.</w:t>
      </w:r>
    </w:p>
    <w:p w14:paraId="78810C53"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 International Transfers of Personal Data</w:t>
      </w:r>
    </w:p>
    <w:p w14:paraId="09C2B3C8"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Given our international client base, we may need to transfer your personal data outside the United Kingdom (UK) and the European Economic Area (EEA). We will only do so if:</w:t>
      </w:r>
    </w:p>
    <w:p w14:paraId="0D77BB3A" w14:textId="77777777" w:rsidR="005D07DF" w:rsidRDefault="00961D8E">
      <w:pPr>
        <w:numPr>
          <w:ilvl w:val="0"/>
          <w:numId w:val="5"/>
        </w:numPr>
        <w:spacing w:line="275" w:lineRule="auto"/>
      </w:pPr>
      <w:r>
        <w:rPr>
          <w:rFonts w:ascii="Google Sans Text" w:eastAsia="Google Sans Text" w:hAnsi="Google Sans Text" w:cs="Google Sans Text"/>
          <w:color w:val="1B1C1D"/>
        </w:rPr>
        <w:t>The transfer is to a country that the UK Government has determined provides an adequate level of protection for personal data (an "adequacy regulation").</w:t>
      </w:r>
    </w:p>
    <w:p w14:paraId="4556630E" w14:textId="77777777" w:rsidR="005D07DF" w:rsidRDefault="00961D8E">
      <w:pPr>
        <w:numPr>
          <w:ilvl w:val="0"/>
          <w:numId w:val="5"/>
        </w:numPr>
        <w:spacing w:after="120" w:line="275" w:lineRule="auto"/>
      </w:pPr>
      <w:r>
        <w:rPr>
          <w:rFonts w:ascii="Google Sans Text" w:eastAsia="Google Sans Text" w:hAnsi="Google Sans Text" w:cs="Google Sans Text"/>
          <w:color w:val="1B1C1D"/>
        </w:rPr>
        <w:t>We have put in place appropriate safeguards to protect your data, such as the UK's International Data Transfer Agreement (IDTA) or the UK Addendum to the EU Standard Contractual Clauses.</w:t>
      </w:r>
    </w:p>
    <w:p w14:paraId="1E22F8C3" w14:textId="0C44C5DC" w:rsidR="005D07DF" w:rsidDel="008D4973" w:rsidRDefault="00961D8E">
      <w:pPr>
        <w:spacing w:before="240" w:after="240" w:line="275" w:lineRule="auto"/>
        <w:rPr>
          <w:del w:id="204" w:author="David Sant" w:date="2025-07-16T11:13:00Z"/>
          <w:rFonts w:ascii="Google Sans Text" w:eastAsia="Google Sans Text" w:hAnsi="Google Sans Text" w:cs="Google Sans Text"/>
          <w:color w:val="1B1C1D"/>
        </w:rPr>
      </w:pPr>
      <w:commentRangeStart w:id="205"/>
      <w:del w:id="206" w:author="David Sant" w:date="2025-07-16T11:13:00Z">
        <w:r w:rsidDel="008D4973">
          <w:rPr>
            <w:rFonts w:ascii="Google Sans Text" w:eastAsia="Google Sans Text" w:hAnsi="Google Sans Text" w:cs="Google Sans Text"/>
            <w:color w:val="1B1C1D"/>
          </w:rPr>
          <w:delText xml:space="preserve">By </w:delText>
        </w:r>
      </w:del>
      <w:commentRangeEnd w:id="205"/>
      <w:r>
        <w:rPr>
          <w:rStyle w:val="CommentReference"/>
        </w:rPr>
        <w:commentReference w:id="205"/>
      </w:r>
      <w:del w:id="207" w:author="David Sant" w:date="2025-07-16T11:13:00Z">
        <w:r w:rsidDel="008D4973">
          <w:rPr>
            <w:rFonts w:ascii="Google Sans Text" w:eastAsia="Google Sans Text" w:hAnsi="Google Sans Text" w:cs="Google Sans Text"/>
            <w:color w:val="1B1C1D"/>
          </w:rPr>
          <w:delText>using our services, you acknowledge that your personal data may be transferred and processed in this way.</w:delText>
        </w:r>
      </w:del>
    </w:p>
    <w:p w14:paraId="3EAE212A"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 Data Retention</w:t>
      </w:r>
    </w:p>
    <w:p w14:paraId="393B174F"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will retain your personal data only for as long as is necessary to fulfil the purposes for which it was collected. This includes satisfying any legal, accounting, or reporting requirements. In most cases, this will be for the duration of our engagement with you plus a period of six years thereafter.</w:t>
      </w:r>
    </w:p>
    <w:p w14:paraId="2AF9FD61"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 Your Data Protection Rights</w:t>
      </w:r>
    </w:p>
    <w:p w14:paraId="537A373F"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Under the UK GDPR, you have the following eight rights regarding your personal data:</w:t>
      </w:r>
    </w:p>
    <w:p w14:paraId="12A650E5"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to be informed:</w:t>
      </w:r>
      <w:r>
        <w:rPr>
          <w:rFonts w:ascii="Google Sans Text" w:eastAsia="Google Sans Text" w:hAnsi="Google Sans Text" w:cs="Google Sans Text"/>
          <w:color w:val="1B1C1D"/>
        </w:rPr>
        <w:t xml:space="preserve"> To be told how we use your data.</w:t>
      </w:r>
    </w:p>
    <w:p w14:paraId="117A0EFA"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of access:</w:t>
      </w:r>
      <w:r>
        <w:rPr>
          <w:rFonts w:ascii="Google Sans Text" w:eastAsia="Google Sans Text" w:hAnsi="Google Sans Text" w:cs="Google Sans Text"/>
          <w:color w:val="1B1C1D"/>
        </w:rPr>
        <w:t xml:space="preserve"> To request a copy of the data we hold about you.</w:t>
      </w:r>
    </w:p>
    <w:p w14:paraId="129D3FA0"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to rectification:</w:t>
      </w:r>
      <w:r>
        <w:rPr>
          <w:rFonts w:ascii="Google Sans Text" w:eastAsia="Google Sans Text" w:hAnsi="Google Sans Text" w:cs="Google Sans Text"/>
          <w:color w:val="1B1C1D"/>
        </w:rPr>
        <w:t xml:space="preserve"> To have any inaccurate data corrected.</w:t>
      </w:r>
    </w:p>
    <w:p w14:paraId="359E9672"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to erasure:</w:t>
      </w:r>
      <w:r>
        <w:rPr>
          <w:rFonts w:ascii="Google Sans Text" w:eastAsia="Google Sans Text" w:hAnsi="Google Sans Text" w:cs="Google Sans Text"/>
          <w:color w:val="1B1C1D"/>
        </w:rPr>
        <w:t xml:space="preserve"> To have your data deleted (in certain circumstances).</w:t>
      </w:r>
    </w:p>
    <w:p w14:paraId="1FFE6B88" w14:textId="77777777" w:rsidR="005D07DF" w:rsidRDefault="00961D8E">
      <w:pPr>
        <w:numPr>
          <w:ilvl w:val="0"/>
          <w:numId w:val="6"/>
        </w:numPr>
        <w:spacing w:line="275" w:lineRule="auto"/>
      </w:pPr>
      <w:r>
        <w:rPr>
          <w:rFonts w:ascii="Google Sans Text" w:eastAsia="Google Sans Text" w:hAnsi="Google Sans Text" w:cs="Google Sans Text"/>
          <w:b/>
          <w:color w:val="1B1C1D"/>
        </w:rPr>
        <w:lastRenderedPageBreak/>
        <w:t>The right to restrict processing:</w:t>
      </w:r>
      <w:r>
        <w:rPr>
          <w:rFonts w:ascii="Google Sans Text" w:eastAsia="Google Sans Text" w:hAnsi="Google Sans Text" w:cs="Google Sans Text"/>
          <w:color w:val="1B1C1D"/>
        </w:rPr>
        <w:t xml:space="preserve"> To limit how we use your data.</w:t>
      </w:r>
    </w:p>
    <w:p w14:paraId="7E700B42"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to data portability:</w:t>
      </w:r>
      <w:r>
        <w:rPr>
          <w:rFonts w:ascii="Google Sans Text" w:eastAsia="Google Sans Text" w:hAnsi="Google Sans Text" w:cs="Google Sans Text"/>
          <w:color w:val="1B1C1D"/>
        </w:rPr>
        <w:t xml:space="preserve"> To receive your data in a common electronic format.</w:t>
      </w:r>
    </w:p>
    <w:p w14:paraId="2B6CCE6D" w14:textId="77777777" w:rsidR="005D07DF" w:rsidRDefault="00961D8E">
      <w:pPr>
        <w:numPr>
          <w:ilvl w:val="0"/>
          <w:numId w:val="6"/>
        </w:numPr>
        <w:spacing w:line="275" w:lineRule="auto"/>
      </w:pPr>
      <w:r>
        <w:rPr>
          <w:rFonts w:ascii="Google Sans Text" w:eastAsia="Google Sans Text" w:hAnsi="Google Sans Text" w:cs="Google Sans Text"/>
          <w:b/>
          <w:color w:val="1B1C1D"/>
        </w:rPr>
        <w:t>The right to object:</w:t>
      </w:r>
      <w:r>
        <w:rPr>
          <w:rFonts w:ascii="Google Sans Text" w:eastAsia="Google Sans Text" w:hAnsi="Google Sans Text" w:cs="Google Sans Text"/>
          <w:color w:val="1B1C1D"/>
        </w:rPr>
        <w:t xml:space="preserve"> To object to our processing of your data (e.g., for direct marketing).</w:t>
      </w:r>
    </w:p>
    <w:p w14:paraId="0837F15C" w14:textId="77777777" w:rsidR="005D07DF" w:rsidRDefault="00961D8E">
      <w:pPr>
        <w:numPr>
          <w:ilvl w:val="0"/>
          <w:numId w:val="6"/>
        </w:numPr>
        <w:spacing w:after="120" w:line="275" w:lineRule="auto"/>
      </w:pPr>
      <w:r>
        <w:rPr>
          <w:rFonts w:ascii="Google Sans Text" w:eastAsia="Google Sans Text" w:hAnsi="Google Sans Text" w:cs="Google Sans Text"/>
          <w:b/>
          <w:color w:val="1B1C1D"/>
        </w:rPr>
        <w:t>Rights in relation to automated decision making and profiling:</w:t>
      </w:r>
      <w:r>
        <w:rPr>
          <w:rFonts w:ascii="Google Sans Text" w:eastAsia="Google Sans Text" w:hAnsi="Google Sans Text" w:cs="Google Sans Text"/>
          <w:color w:val="1B1C1D"/>
        </w:rPr>
        <w:t xml:space="preserve"> We do not currently conduct any automated decision-making or profiling.</w:t>
      </w:r>
    </w:p>
    <w:p w14:paraId="65330E04" w14:textId="77777777" w:rsidR="005D07DF" w:rsidRDefault="00961D8E">
      <w:pPr>
        <w:spacing w:before="240" w:line="275" w:lineRule="auto"/>
        <w:rPr>
          <w:rFonts w:ascii="Google Sans Text" w:eastAsia="Google Sans Text" w:hAnsi="Google Sans Text" w:cs="Google Sans Text"/>
        </w:rPr>
      </w:pPr>
      <w:r>
        <w:rPr>
          <w:rFonts w:ascii="Google Sans Text" w:eastAsia="Google Sans Text" w:hAnsi="Google Sans Text" w:cs="Google Sans Text"/>
        </w:rPr>
        <w:t>To exercise any of these rights, please contact us using the details below.</w:t>
      </w:r>
    </w:p>
    <w:p w14:paraId="72ADA71C" w14:textId="77777777" w:rsidR="005D07DF" w:rsidRDefault="005D07DF">
      <w:pPr>
        <w:spacing w:line="275" w:lineRule="auto"/>
        <w:rPr>
          <w:rFonts w:ascii="Google Sans Text" w:eastAsia="Google Sans Text" w:hAnsi="Google Sans Text" w:cs="Google Sans Text"/>
        </w:rPr>
      </w:pPr>
    </w:p>
    <w:p w14:paraId="0AF0E073" w14:textId="77777777" w:rsidR="005D07DF" w:rsidRDefault="00961D8E">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 Security</w:t>
      </w:r>
    </w:p>
    <w:p w14:paraId="55DF583E"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have implemented appropriate technical and organisational security measures to prevent your personal data from being accidentally lost, used, accessed in an unauthorised way, altered, or disclosed. Access to your personal data is limited to those employees and third parties who have a business need to know.</w:t>
      </w:r>
    </w:p>
    <w:p w14:paraId="744932C3" w14:textId="77777777" w:rsidR="005D07DF" w:rsidRDefault="00961D8E">
      <w:pPr>
        <w:pStyle w:val="Heading3"/>
        <w:spacing w:before="0" w:after="120" w:line="275" w:lineRule="auto"/>
        <w:rPr>
          <w:rFonts w:ascii="Google Sans Text" w:eastAsia="Google Sans Text" w:hAnsi="Google Sans Text" w:cs="Google Sans Text"/>
          <w:color w:val="1B1C1D"/>
        </w:rPr>
      </w:pPr>
      <w:bookmarkStart w:id="208" w:name="_n9zffgxqjsbf" w:colFirst="0" w:colLast="0"/>
      <w:bookmarkEnd w:id="208"/>
      <w:r>
        <w:rPr>
          <w:rFonts w:ascii="Google Sans Text" w:eastAsia="Google Sans Text" w:hAnsi="Google Sans Text" w:cs="Google Sans Text"/>
          <w:color w:val="1B1C1D"/>
        </w:rPr>
        <w:t>10. Contact Us &amp; Your Right to Complain</w:t>
      </w:r>
    </w:p>
    <w:p w14:paraId="372D66CA" w14:textId="77777777" w:rsidR="005D07DF" w:rsidRDefault="00961D8E">
      <w:pP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any questions about this policy or to exercise your data protection rights, please contact our Data Protection Manager:</w:t>
      </w:r>
    </w:p>
    <w:p w14:paraId="63CD2846" w14:textId="77777777" w:rsidR="005D07DF" w:rsidRPr="00A825C5" w:rsidRDefault="00961D8E">
      <w:pPr>
        <w:numPr>
          <w:ilvl w:val="0"/>
          <w:numId w:val="7"/>
        </w:numPr>
        <w:spacing w:line="275" w:lineRule="auto"/>
        <w:rPr>
          <w:lang w:val="fr-FR"/>
        </w:rPr>
      </w:pPr>
      <w:proofErr w:type="gramStart"/>
      <w:r w:rsidRPr="00A825C5">
        <w:rPr>
          <w:rFonts w:ascii="Google Sans Text" w:eastAsia="Google Sans Text" w:hAnsi="Google Sans Text" w:cs="Google Sans Text"/>
          <w:b/>
          <w:color w:val="1B1C1D"/>
          <w:lang w:val="fr-FR"/>
        </w:rPr>
        <w:t>Email:</w:t>
      </w:r>
      <w:proofErr w:type="gramEnd"/>
      <w:r w:rsidRPr="00A825C5">
        <w:rPr>
          <w:rFonts w:ascii="Google Sans Text" w:eastAsia="Google Sans Text" w:hAnsi="Google Sans Text" w:cs="Google Sans Text"/>
          <w:color w:val="1B1C1D"/>
          <w:lang w:val="fr-FR"/>
        </w:rPr>
        <w:t xml:space="preserve"> [e.g., privacy@consultancyname.co.uk]</w:t>
      </w:r>
    </w:p>
    <w:p w14:paraId="508EFDEA" w14:textId="77777777" w:rsidR="005D07DF" w:rsidRDefault="00961D8E">
      <w:pPr>
        <w:numPr>
          <w:ilvl w:val="0"/>
          <w:numId w:val="7"/>
        </w:numPr>
        <w:spacing w:after="120" w:line="275" w:lineRule="auto"/>
      </w:pPr>
      <w:r>
        <w:rPr>
          <w:rFonts w:ascii="Google Sans Text" w:eastAsia="Google Sans Text" w:hAnsi="Google Sans Text" w:cs="Google Sans Text"/>
          <w:b/>
          <w:color w:val="1B1C1D"/>
        </w:rPr>
        <w:t>Address:</w:t>
      </w:r>
      <w:r>
        <w:rPr>
          <w:rFonts w:ascii="Google Sans Text" w:eastAsia="Google Sans Text" w:hAnsi="Google Sans Text" w:cs="Google Sans Text"/>
          <w:color w:val="1B1C1D"/>
        </w:rPr>
        <w:t xml:space="preserve"> [Consultancy's Registered Address]</w:t>
      </w:r>
    </w:p>
    <w:p w14:paraId="18AFD6D9" w14:textId="77777777" w:rsidR="005D07DF" w:rsidRDefault="00961D8E">
      <w:pP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You have the right to make a complaint at any time to the Information Commissioner's Office (ICO), the UK's independent authority for data protection issues. The ICO’s contact details can be found at </w:t>
      </w:r>
      <w:hyperlink r:id="rId11">
        <w:r>
          <w:rPr>
            <w:rFonts w:ascii="Google Sans Text" w:eastAsia="Google Sans Text" w:hAnsi="Google Sans Text" w:cs="Google Sans Text"/>
            <w:color w:val="0B57D0"/>
            <w:u w:val="single"/>
          </w:rPr>
          <w:t>www.ico.org.uk</w:t>
        </w:r>
      </w:hyperlink>
      <w:r>
        <w:rPr>
          <w:rFonts w:ascii="Google Sans Text" w:eastAsia="Google Sans Text" w:hAnsi="Google Sans Text" w:cs="Google Sans Text"/>
          <w:color w:val="1B1C1D"/>
        </w:rPr>
        <w:t>.</w:t>
      </w:r>
      <w:r>
        <w:br w:type="page"/>
      </w:r>
    </w:p>
    <w:p w14:paraId="2CD1F855" w14:textId="77777777" w:rsidR="005D07DF" w:rsidRDefault="00961D8E">
      <w:pPr>
        <w:spacing w:after="240" w:line="275" w:lineRule="auto"/>
        <w:rPr>
          <w:rFonts w:ascii="Google Sans Text" w:eastAsia="Google Sans Text" w:hAnsi="Google Sans Text" w:cs="Google Sans Text"/>
          <w:b/>
          <w:color w:val="FF0000"/>
          <w:sz w:val="24"/>
          <w:szCs w:val="24"/>
        </w:rPr>
      </w:pPr>
      <w:r>
        <w:rPr>
          <w:rFonts w:ascii="Google Sans Text" w:eastAsia="Google Sans Text" w:hAnsi="Google Sans Text" w:cs="Google Sans Text"/>
          <w:b/>
          <w:color w:val="1B1C1D"/>
          <w:sz w:val="24"/>
          <w:szCs w:val="24"/>
        </w:rPr>
        <w:lastRenderedPageBreak/>
        <w:t xml:space="preserve">INVOICE </w:t>
      </w:r>
      <w:r>
        <w:rPr>
          <w:rFonts w:ascii="Google Sans Text" w:eastAsia="Google Sans Text" w:hAnsi="Google Sans Text" w:cs="Google Sans Text"/>
          <w:b/>
          <w:color w:val="FF0000"/>
          <w:sz w:val="24"/>
          <w:szCs w:val="24"/>
        </w:rPr>
        <w:t>(VAT Invoice for UK Clients)</w:t>
      </w:r>
    </w:p>
    <w:p w14:paraId="0E30A2E2"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[Consultancy Company Name Ltd]</w:t>
      </w:r>
    </w:p>
    <w:p w14:paraId="7AE56EF2"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Registered Office: [Address]</w:t>
      </w:r>
    </w:p>
    <w:p w14:paraId="4EDE389E"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Company Registration No: [12345678] VAT Registration No: GB [123 4567 89]</w:t>
      </w:r>
    </w:p>
    <w:p w14:paraId="3E2EE53B" w14:textId="77777777" w:rsidR="005D07DF" w:rsidRDefault="005D07DF">
      <w:pPr>
        <w:spacing w:line="275" w:lineRule="auto"/>
        <w:rPr>
          <w:rFonts w:ascii="Google Sans Text" w:eastAsia="Google Sans Text" w:hAnsi="Google Sans Text" w:cs="Google Sans Text"/>
        </w:rPr>
      </w:pPr>
    </w:p>
    <w:p w14:paraId="281CEE7D" w14:textId="77777777" w:rsidR="005D07DF" w:rsidRDefault="00961D8E">
      <w:pPr>
        <w:spacing w:line="275" w:lineRule="auto"/>
        <w:rPr>
          <w:rFonts w:ascii="Google Sans Text" w:eastAsia="Google Sans Text" w:hAnsi="Google Sans Text" w:cs="Google Sans Text"/>
          <w:b/>
        </w:rPr>
      </w:pPr>
      <w:r>
        <w:rPr>
          <w:rFonts w:ascii="Google Sans Text" w:eastAsia="Google Sans Text" w:hAnsi="Google Sans Text" w:cs="Google Sans Text"/>
          <w:b/>
        </w:rPr>
        <w:t>Bill To:</w:t>
      </w:r>
    </w:p>
    <w:p w14:paraId="78F5F405"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 Company Name]</w:t>
      </w:r>
    </w:p>
    <w:p w14:paraId="0E9F5004"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 Address Line 1]</w:t>
      </w:r>
    </w:p>
    <w:p w14:paraId="10CD6805"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 Address Line 2]</w:t>
      </w:r>
    </w:p>
    <w:p w14:paraId="331C54FE"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[City, Postcode]</w:t>
      </w:r>
    </w:p>
    <w:p w14:paraId="60F5718F"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Invoice Number: [INV-001]</w:t>
      </w:r>
    </w:p>
    <w:p w14:paraId="43125A42"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Invoice Date: [Date]</w:t>
      </w:r>
    </w:p>
    <w:p w14:paraId="321D719D"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Date of Supply (Tax Point): [Date]</w:t>
      </w:r>
    </w:p>
    <w:p w14:paraId="2E9C737F"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Client/Matter Reference: [Client/Matter Reference]</w:t>
      </w:r>
    </w:p>
    <w:p w14:paraId="43079259" w14:textId="77777777" w:rsidR="005D07DF" w:rsidRDefault="005D07DF">
      <w:pPr>
        <w:spacing w:line="275" w:lineRule="auto"/>
        <w:rPr>
          <w:rFonts w:ascii="Google Sans Text" w:eastAsia="Google Sans Text" w:hAnsi="Google Sans Text" w:cs="Google Sans Text"/>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D07DF" w14:paraId="76D9CE7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6378D"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DE02E"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Quantity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5E3B40"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Unit Price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3C784"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Net Amount (£)</w:t>
            </w:r>
          </w:p>
        </w:tc>
      </w:tr>
      <w:tr w:rsidR="005D07DF" w14:paraId="657FB80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D1CDCC"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Economic consulting services for the period [Date Range].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D0D19E"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40]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67150"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250.00]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35FEE0"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10,000.00]</w:t>
            </w:r>
          </w:p>
        </w:tc>
      </w:tr>
      <w:tr w:rsidR="005D07DF" w14:paraId="4173316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C3F0E2" w14:textId="77777777" w:rsidR="005D07DF" w:rsidRDefault="00961D8E">
            <w:pPr>
              <w:spacing w:line="275" w:lineRule="auto"/>
              <w:rPr>
                <w:rFonts w:ascii="Google Sans Text" w:eastAsia="Google Sans Text" w:hAnsi="Google Sans Text" w:cs="Google Sans Text"/>
                <w:i/>
                <w:color w:val="1B1C1D"/>
                <w:sz w:val="20"/>
                <w:szCs w:val="20"/>
              </w:rPr>
            </w:pPr>
            <w:r>
              <w:rPr>
                <w:rFonts w:ascii="Google Sans Text" w:eastAsia="Google Sans Text" w:hAnsi="Google Sans Text" w:cs="Google Sans Text"/>
                <w:i/>
                <w:color w:val="1B1C1D"/>
                <w:sz w:val="20"/>
                <w:szCs w:val="20"/>
              </w:rPr>
              <w:t>Add further lines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CF01C" w14:textId="77777777" w:rsidR="005D07DF" w:rsidRDefault="005D07DF">
            <w:pPr>
              <w:spacing w:line="275"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42C20" w14:textId="77777777" w:rsidR="005D07DF" w:rsidRDefault="005D07DF">
            <w:pPr>
              <w:spacing w:line="275"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DAC2E" w14:textId="77777777" w:rsidR="005D07DF" w:rsidRDefault="005D07DF">
            <w:pPr>
              <w:spacing w:line="275" w:lineRule="auto"/>
              <w:rPr>
                <w:rFonts w:ascii="Google Sans Text" w:eastAsia="Google Sans Text" w:hAnsi="Google Sans Text" w:cs="Google Sans Text"/>
                <w:i/>
                <w:color w:val="1B1C1D"/>
                <w:sz w:val="20"/>
                <w:szCs w:val="20"/>
              </w:rPr>
            </w:pPr>
          </w:p>
        </w:tc>
      </w:tr>
      <w:tr w:rsidR="005D07DF" w14:paraId="1A693CF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B54AB" w14:textId="77777777" w:rsidR="005D07DF" w:rsidRDefault="00961D8E">
            <w:pP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Subtotal (Net)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2C27EC"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44FB0"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213AB" w14:textId="77777777" w:rsidR="005D07DF" w:rsidRDefault="00961D8E">
            <w:pPr>
              <w:spacing w:line="275" w:lineRule="auto"/>
              <w:rPr>
                <w:rFonts w:ascii="Google Sans Text" w:eastAsia="Google Sans Text" w:hAnsi="Google Sans Text" w:cs="Google Sans Text"/>
                <w:b/>
                <w:color w:val="1B1C1D"/>
                <w:sz w:val="20"/>
                <w:szCs w:val="20"/>
              </w:rPr>
            </w:pPr>
            <w:proofErr w:type="gramStart"/>
            <w:r>
              <w:rPr>
                <w:rFonts w:ascii="Google Sans Text" w:eastAsia="Google Sans Text" w:hAnsi="Google Sans Text" w:cs="Google Sans Text"/>
                <w:b/>
                <w:color w:val="1B1C1D"/>
                <w:sz w:val="20"/>
                <w:szCs w:val="20"/>
              </w:rPr>
              <w:t>£[</w:t>
            </w:r>
            <w:proofErr w:type="gramEnd"/>
            <w:r>
              <w:rPr>
                <w:rFonts w:ascii="Google Sans Text" w:eastAsia="Google Sans Text" w:hAnsi="Google Sans Text" w:cs="Google Sans Text"/>
                <w:b/>
                <w:color w:val="1B1C1D"/>
                <w:sz w:val="20"/>
                <w:szCs w:val="20"/>
              </w:rPr>
              <w:t>10,000.00]</w:t>
            </w:r>
          </w:p>
        </w:tc>
      </w:tr>
      <w:tr w:rsidR="005D07DF" w14:paraId="5195ED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55CD1D" w14:textId="77777777" w:rsidR="005D07DF" w:rsidRDefault="00961D8E">
            <w:pP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VAT (20%)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AC081"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A7EF13"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BA06A" w14:textId="77777777" w:rsidR="005D07DF" w:rsidRDefault="00961D8E">
            <w:pPr>
              <w:spacing w:line="275" w:lineRule="auto"/>
              <w:rPr>
                <w:rFonts w:ascii="Google Sans Text" w:eastAsia="Google Sans Text" w:hAnsi="Google Sans Text" w:cs="Google Sans Text"/>
                <w:b/>
                <w:color w:val="1B1C1D"/>
                <w:sz w:val="20"/>
                <w:szCs w:val="20"/>
              </w:rPr>
            </w:pPr>
            <w:proofErr w:type="gramStart"/>
            <w:r>
              <w:rPr>
                <w:rFonts w:ascii="Google Sans Text" w:eastAsia="Google Sans Text" w:hAnsi="Google Sans Text" w:cs="Google Sans Text"/>
                <w:b/>
                <w:color w:val="1B1C1D"/>
                <w:sz w:val="20"/>
                <w:szCs w:val="20"/>
              </w:rPr>
              <w:t>£[</w:t>
            </w:r>
            <w:proofErr w:type="gramEnd"/>
            <w:r>
              <w:rPr>
                <w:rFonts w:ascii="Google Sans Text" w:eastAsia="Google Sans Text" w:hAnsi="Google Sans Text" w:cs="Google Sans Text"/>
                <w:b/>
                <w:color w:val="1B1C1D"/>
                <w:sz w:val="20"/>
                <w:szCs w:val="20"/>
              </w:rPr>
              <w:t>2,000.00]</w:t>
            </w:r>
          </w:p>
        </w:tc>
      </w:tr>
      <w:tr w:rsidR="005D07DF" w14:paraId="5B5B5B9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DF5FF" w14:textId="77777777" w:rsidR="005D07DF" w:rsidRDefault="00961D8E">
            <w:pP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Total Amount Due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33A64"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3C074"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B0FD7" w14:textId="77777777" w:rsidR="005D07DF" w:rsidRDefault="00961D8E">
            <w:pPr>
              <w:spacing w:line="275" w:lineRule="auto"/>
              <w:rPr>
                <w:rFonts w:ascii="Google Sans Text" w:eastAsia="Google Sans Text" w:hAnsi="Google Sans Text" w:cs="Google Sans Text"/>
                <w:b/>
                <w:color w:val="1B1C1D"/>
                <w:sz w:val="20"/>
                <w:szCs w:val="20"/>
              </w:rPr>
            </w:pPr>
            <w:proofErr w:type="gramStart"/>
            <w:r>
              <w:rPr>
                <w:rFonts w:ascii="Google Sans Text" w:eastAsia="Google Sans Text" w:hAnsi="Google Sans Text" w:cs="Google Sans Text"/>
                <w:b/>
                <w:color w:val="1B1C1D"/>
                <w:sz w:val="20"/>
                <w:szCs w:val="20"/>
              </w:rPr>
              <w:t>£[</w:t>
            </w:r>
            <w:proofErr w:type="gramEnd"/>
            <w:r>
              <w:rPr>
                <w:rFonts w:ascii="Google Sans Text" w:eastAsia="Google Sans Text" w:hAnsi="Google Sans Text" w:cs="Google Sans Text"/>
                <w:b/>
                <w:color w:val="1B1C1D"/>
                <w:sz w:val="20"/>
                <w:szCs w:val="20"/>
              </w:rPr>
              <w:t>12,000.00]</w:t>
            </w:r>
          </w:p>
        </w:tc>
      </w:tr>
    </w:tbl>
    <w:p w14:paraId="5AD550F9" w14:textId="77777777" w:rsidR="005D07DF" w:rsidRDefault="00961D8E">
      <w:pPr>
        <w:spacing w:before="480" w:line="275" w:lineRule="auto"/>
        <w:rPr>
          <w:rFonts w:ascii="Google Sans Text" w:eastAsia="Google Sans Text" w:hAnsi="Google Sans Text" w:cs="Google Sans Text"/>
          <w:b/>
        </w:rPr>
      </w:pPr>
      <w:r>
        <w:rPr>
          <w:rFonts w:ascii="Google Sans Text" w:eastAsia="Google Sans Text" w:hAnsi="Google Sans Text" w:cs="Google Sans Text"/>
          <w:b/>
        </w:rPr>
        <w:t>Payment Instructions:</w:t>
      </w:r>
    </w:p>
    <w:p w14:paraId="4490453C"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Due Date: Payment is due within 30 days of the invoice date.</w:t>
      </w:r>
    </w:p>
    <w:p w14:paraId="6DBCF466"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Payable to: [Consultancy Company Name Ltd]</w:t>
      </w:r>
    </w:p>
    <w:p w14:paraId="04F8D296" w14:textId="77777777" w:rsidR="005D07DF" w:rsidRDefault="005D07DF">
      <w:pPr>
        <w:spacing w:line="275" w:lineRule="auto"/>
        <w:rPr>
          <w:rFonts w:ascii="Google Sans Text" w:eastAsia="Google Sans Text" w:hAnsi="Google Sans Text" w:cs="Google Sans Text"/>
        </w:rPr>
      </w:pPr>
    </w:p>
    <w:p w14:paraId="58B37CC3" w14:textId="77777777" w:rsidR="005D07DF" w:rsidRDefault="00961D8E">
      <w:pPr>
        <w:spacing w:line="275" w:lineRule="auto"/>
        <w:rPr>
          <w:rFonts w:ascii="Google Sans Text" w:eastAsia="Google Sans Text" w:hAnsi="Google Sans Text" w:cs="Google Sans Text"/>
          <w:b/>
        </w:rPr>
      </w:pPr>
      <w:r>
        <w:rPr>
          <w:rFonts w:ascii="Google Sans Text" w:eastAsia="Google Sans Text" w:hAnsi="Google Sans Text" w:cs="Google Sans Text"/>
          <w:b/>
        </w:rPr>
        <w:t>Bank Details for UK Transfer (BACS/Faster Payments):</w:t>
      </w:r>
    </w:p>
    <w:p w14:paraId="78C62E7C"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Bank Name: [Your Bank Name]</w:t>
      </w:r>
    </w:p>
    <w:p w14:paraId="65F24F98"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Sort Code: [00-00-00]</w:t>
      </w:r>
    </w:p>
    <w:p w14:paraId="1BE46080"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Account Number: [12345678]</w:t>
      </w:r>
      <w:bookmarkStart w:id="209" w:name="OpenAt"/>
      <w:bookmarkEnd w:id="209"/>
    </w:p>
    <w:p w14:paraId="2356BFA8"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Reference: Please quote Invoice No. [INV-001]</w:t>
      </w:r>
    </w:p>
    <w:p w14:paraId="52034980" w14:textId="77777777" w:rsidR="005D07DF" w:rsidRDefault="005D07DF">
      <w:pPr>
        <w:spacing w:line="275" w:lineRule="auto"/>
        <w:rPr>
          <w:rFonts w:ascii="Google Sans Text" w:eastAsia="Google Sans Text" w:hAnsi="Google Sans Text" w:cs="Google Sans Text"/>
        </w:rPr>
      </w:pPr>
    </w:p>
    <w:p w14:paraId="6327998D"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For billing queries, please contact:</w:t>
      </w:r>
      <w:r>
        <w:rPr>
          <w:rFonts w:ascii="Google Sans Text" w:eastAsia="Google Sans Text" w:hAnsi="Google Sans Text" w:cs="Google Sans Text"/>
          <w:color w:val="1B1C1D"/>
        </w:rPr>
        <w:t xml:space="preserve"> [Name] at [your.email@consultancy.com]</w:t>
      </w:r>
    </w:p>
    <w:p w14:paraId="013A9F34" w14:textId="77777777" w:rsidR="005D07DF" w:rsidRDefault="00961D8E">
      <w:pP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Thank you for your business.</w:t>
      </w:r>
      <w:r>
        <w:br w:type="page"/>
      </w:r>
    </w:p>
    <w:p w14:paraId="40FA2D5C" w14:textId="77777777" w:rsidR="005D07DF" w:rsidRDefault="00961D8E">
      <w:pPr>
        <w:spacing w:after="240" w:line="275" w:lineRule="auto"/>
        <w:rPr>
          <w:rFonts w:ascii="Google Sans Text" w:eastAsia="Google Sans Text" w:hAnsi="Google Sans Text" w:cs="Google Sans Text"/>
          <w:b/>
          <w:color w:val="FF0000"/>
          <w:sz w:val="24"/>
          <w:szCs w:val="24"/>
        </w:rPr>
      </w:pPr>
      <w:r>
        <w:rPr>
          <w:rFonts w:ascii="Google Sans Text" w:eastAsia="Google Sans Text" w:hAnsi="Google Sans Text" w:cs="Google Sans Text"/>
          <w:b/>
          <w:color w:val="1B1C1D"/>
          <w:sz w:val="24"/>
          <w:szCs w:val="24"/>
        </w:rPr>
        <w:lastRenderedPageBreak/>
        <w:t xml:space="preserve">COMMERCIAL INVOICE </w:t>
      </w:r>
      <w:r>
        <w:rPr>
          <w:rFonts w:ascii="Google Sans Text" w:eastAsia="Google Sans Text" w:hAnsi="Google Sans Text" w:cs="Google Sans Text"/>
          <w:b/>
          <w:color w:val="FF0000"/>
          <w:sz w:val="24"/>
          <w:szCs w:val="24"/>
        </w:rPr>
        <w:t>(for International Clients)</w:t>
      </w:r>
    </w:p>
    <w:p w14:paraId="58AB075A"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[Consultancy Company Name Ltd]</w:t>
      </w:r>
    </w:p>
    <w:p w14:paraId="3445E056"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Registered Office: [Address]</w:t>
      </w:r>
    </w:p>
    <w:p w14:paraId="77BC1882"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Company Registration No: [12345678]</w:t>
      </w:r>
    </w:p>
    <w:p w14:paraId="06052832" w14:textId="77777777" w:rsidR="005D07DF" w:rsidRDefault="005D07DF">
      <w:pPr>
        <w:spacing w:line="275" w:lineRule="auto"/>
        <w:rPr>
          <w:rFonts w:ascii="Google Sans Text" w:eastAsia="Google Sans Text" w:hAnsi="Google Sans Text" w:cs="Google Sans Text"/>
        </w:rPr>
      </w:pPr>
    </w:p>
    <w:p w14:paraId="0EE3A81C" w14:textId="77777777" w:rsidR="005D07DF" w:rsidRDefault="00961D8E">
      <w:pPr>
        <w:spacing w:line="275" w:lineRule="auto"/>
        <w:rPr>
          <w:rFonts w:ascii="Google Sans Text" w:eastAsia="Google Sans Text" w:hAnsi="Google Sans Text" w:cs="Google Sans Text"/>
          <w:b/>
        </w:rPr>
      </w:pPr>
      <w:r>
        <w:rPr>
          <w:rFonts w:ascii="Google Sans Text" w:eastAsia="Google Sans Text" w:hAnsi="Google Sans Text" w:cs="Google Sans Text"/>
          <w:b/>
        </w:rPr>
        <w:t>Bill To:</w:t>
      </w:r>
    </w:p>
    <w:p w14:paraId="4EB4F883"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 Company Name]</w:t>
      </w:r>
    </w:p>
    <w:p w14:paraId="0FAE983A"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 Address Line 1]</w:t>
      </w:r>
    </w:p>
    <w:p w14:paraId="3812AC5B"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[City, State, Zip Code]</w:t>
      </w:r>
    </w:p>
    <w:p w14:paraId="3F6AFD3E"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[Country]</w:t>
      </w:r>
    </w:p>
    <w:p w14:paraId="068219BB"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Invoice Number: [INV-002]</w:t>
      </w:r>
    </w:p>
    <w:p w14:paraId="4821C51E"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Invoice Date: [Date]</w:t>
      </w:r>
    </w:p>
    <w:p w14:paraId="5293F3DA"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Client/Matter Reference: [Client/Matter Reference]</w:t>
      </w:r>
    </w:p>
    <w:p w14:paraId="10FED7E0" w14:textId="77777777" w:rsidR="005D07DF" w:rsidRDefault="005D07DF">
      <w:pPr>
        <w:spacing w:line="275" w:lineRule="auto"/>
        <w:rPr>
          <w:rFonts w:ascii="Google Sans Text" w:eastAsia="Google Sans Text" w:hAnsi="Google Sans Text" w:cs="Google Sans Text"/>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D07DF" w14:paraId="5D50C08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C7283"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1BFAA"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Quantity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2BFD0"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Unit Price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556D58" w14:textId="77777777" w:rsidR="005D07DF" w:rsidRDefault="00961D8E">
            <w:pP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Amount ($)</w:t>
            </w:r>
          </w:p>
        </w:tc>
      </w:tr>
      <w:tr w:rsidR="005D07DF" w14:paraId="5367484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7DD86"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Economic consulting services for the period [Date Range].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FA6AFF"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7824B"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300.00]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E3FEE" w14:textId="77777777" w:rsidR="005D07DF" w:rsidRDefault="00961D8E">
            <w:pP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[e.g., 15,000.00]</w:t>
            </w:r>
          </w:p>
        </w:tc>
      </w:tr>
      <w:tr w:rsidR="005D07DF" w14:paraId="31E8F00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CBC30" w14:textId="77777777" w:rsidR="005D07DF" w:rsidRDefault="00961D8E">
            <w:pPr>
              <w:spacing w:line="275" w:lineRule="auto"/>
              <w:rPr>
                <w:rFonts w:ascii="Google Sans Text" w:eastAsia="Google Sans Text" w:hAnsi="Google Sans Text" w:cs="Google Sans Text"/>
                <w:i/>
                <w:color w:val="1B1C1D"/>
                <w:sz w:val="20"/>
                <w:szCs w:val="20"/>
              </w:rPr>
            </w:pPr>
            <w:r>
              <w:rPr>
                <w:rFonts w:ascii="Google Sans Text" w:eastAsia="Google Sans Text" w:hAnsi="Google Sans Text" w:cs="Google Sans Text"/>
                <w:i/>
                <w:color w:val="1B1C1D"/>
                <w:sz w:val="20"/>
                <w:szCs w:val="20"/>
              </w:rPr>
              <w:t>Add further lines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DC4298" w14:textId="77777777" w:rsidR="005D07DF" w:rsidRDefault="005D07DF">
            <w:pPr>
              <w:spacing w:line="275"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3B429" w14:textId="77777777" w:rsidR="005D07DF" w:rsidRDefault="005D07DF">
            <w:pPr>
              <w:spacing w:line="275"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354CC" w14:textId="77777777" w:rsidR="005D07DF" w:rsidRDefault="005D07DF">
            <w:pPr>
              <w:spacing w:line="275" w:lineRule="auto"/>
              <w:rPr>
                <w:rFonts w:ascii="Google Sans Text" w:eastAsia="Google Sans Text" w:hAnsi="Google Sans Text" w:cs="Google Sans Text"/>
                <w:i/>
                <w:color w:val="1B1C1D"/>
                <w:sz w:val="20"/>
                <w:szCs w:val="20"/>
              </w:rPr>
            </w:pPr>
          </w:p>
        </w:tc>
      </w:tr>
      <w:tr w:rsidR="005D07DF" w14:paraId="34C8CF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4CEED2" w14:textId="77777777" w:rsidR="005D07DF" w:rsidRDefault="00961D8E">
            <w:pP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Total Amount Due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2C38F"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5138C" w14:textId="77777777" w:rsidR="005D07DF" w:rsidRDefault="005D07DF">
            <w:pPr>
              <w:spacing w:line="275" w:lineRule="auto"/>
              <w:rPr>
                <w:rFonts w:ascii="Google Sans Text" w:eastAsia="Google Sans Text" w:hAnsi="Google Sans Text" w:cs="Google Sans Text"/>
                <w:b/>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8BD074" w14:textId="77777777" w:rsidR="005D07DF" w:rsidRDefault="00961D8E">
            <w:pP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$[15,000.00]</w:t>
            </w:r>
          </w:p>
        </w:tc>
      </w:tr>
    </w:tbl>
    <w:p w14:paraId="16DBA722" w14:textId="77777777" w:rsidR="005D07DF" w:rsidRDefault="00961D8E">
      <w:pPr>
        <w:spacing w:before="480" w:line="275" w:lineRule="auto"/>
        <w:rPr>
          <w:rFonts w:ascii="Google Sans Text" w:eastAsia="Google Sans Text" w:hAnsi="Google Sans Text" w:cs="Google Sans Text"/>
          <w:b/>
        </w:rPr>
      </w:pPr>
      <w:r>
        <w:rPr>
          <w:rFonts w:ascii="Google Sans Text" w:eastAsia="Google Sans Text" w:hAnsi="Google Sans Text" w:cs="Google Sans Text"/>
          <w:b/>
        </w:rPr>
        <w:t>Payment Instructions:</w:t>
      </w:r>
    </w:p>
    <w:p w14:paraId="03A78644"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Due Date: Payment is due within 30 days of the invoice date.</w:t>
      </w:r>
    </w:p>
    <w:p w14:paraId="4CD69A0C"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Payable to: [Consultancy Company Name Ltd]</w:t>
      </w:r>
    </w:p>
    <w:p w14:paraId="5FE092CD"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Beneficiary Address: [123 Finance Avenue, London, EC1V 2AB, United Kingdom]</w:t>
      </w:r>
    </w:p>
    <w:p w14:paraId="456CB783" w14:textId="77777777" w:rsidR="005D07DF" w:rsidRDefault="005D07DF">
      <w:pPr>
        <w:spacing w:line="275" w:lineRule="auto"/>
        <w:rPr>
          <w:rFonts w:ascii="Google Sans Text" w:eastAsia="Google Sans Text" w:hAnsi="Google Sans Text" w:cs="Google Sans Text"/>
        </w:rPr>
      </w:pPr>
    </w:p>
    <w:p w14:paraId="76C8EBC9" w14:textId="77777777" w:rsidR="005D07DF" w:rsidRDefault="00961D8E">
      <w:pPr>
        <w:spacing w:line="275" w:lineRule="auto"/>
        <w:rPr>
          <w:rFonts w:ascii="Google Sans Text" w:eastAsia="Google Sans Text" w:hAnsi="Google Sans Text" w:cs="Google Sans Text"/>
          <w:b/>
        </w:rPr>
      </w:pPr>
      <w:r>
        <w:rPr>
          <w:rFonts w:ascii="Google Sans Text" w:eastAsia="Google Sans Text" w:hAnsi="Google Sans Text" w:cs="Google Sans Text"/>
          <w:b/>
        </w:rPr>
        <w:t>Bank Details for International Wire Transfer (USD):</w:t>
      </w:r>
    </w:p>
    <w:p w14:paraId="150A7E00"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Bank Name: [Your Bank Name for USD transactions]</w:t>
      </w:r>
    </w:p>
    <w:p w14:paraId="4E9082C4"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Bank Address: [Full Address of Your Bank Branch]</w:t>
      </w:r>
    </w:p>
    <w:p w14:paraId="18F57EF5"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IBAN: [Your IBAN]</w:t>
      </w:r>
    </w:p>
    <w:p w14:paraId="1D144A1C"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SWIFT/BIC Code: [Your SWIFT/BIC Code]</w:t>
      </w:r>
    </w:p>
    <w:p w14:paraId="2E6BC421" w14:textId="77777777" w:rsidR="005D07DF" w:rsidRDefault="00961D8E">
      <w:pPr>
        <w:spacing w:line="275" w:lineRule="auto"/>
        <w:rPr>
          <w:rFonts w:ascii="Google Sans Text" w:eastAsia="Google Sans Text" w:hAnsi="Google Sans Text" w:cs="Google Sans Text"/>
        </w:rPr>
      </w:pPr>
      <w:r>
        <w:rPr>
          <w:rFonts w:ascii="Google Sans Text" w:eastAsia="Google Sans Text" w:hAnsi="Google Sans Text" w:cs="Google Sans Text"/>
        </w:rPr>
        <w:t>Reference: Please quote Invoice No. [INV-002]</w:t>
      </w:r>
    </w:p>
    <w:p w14:paraId="774FE30D" w14:textId="77777777" w:rsidR="005D07DF" w:rsidRDefault="005D07DF">
      <w:pPr>
        <w:spacing w:line="275" w:lineRule="auto"/>
        <w:rPr>
          <w:rFonts w:ascii="Google Sans Text" w:eastAsia="Google Sans Text" w:hAnsi="Google Sans Text" w:cs="Google Sans Text"/>
        </w:rPr>
      </w:pPr>
    </w:p>
    <w:p w14:paraId="4EC66B59"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For billing queries, please contact:</w:t>
      </w:r>
      <w:r>
        <w:rPr>
          <w:rFonts w:ascii="Google Sans Text" w:eastAsia="Google Sans Text" w:hAnsi="Google Sans Text" w:cs="Google Sans Text"/>
          <w:color w:val="1B1C1D"/>
        </w:rPr>
        <w:t xml:space="preserve"> [Name] at [your.email@consultancy.com]</w:t>
      </w:r>
    </w:p>
    <w:p w14:paraId="2D111877" w14:textId="77777777" w:rsidR="005D07DF" w:rsidRDefault="00961D8E">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Thank you for your business.</w:t>
      </w:r>
    </w:p>
    <w:sectPr w:rsidR="005D07DF">
      <w:headerReference w:type="default" r:id="rId12"/>
      <w:pgSz w:w="12240" w:h="15840"/>
      <w:pgMar w:top="720" w:right="720" w:bottom="720" w:left="72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David Sant" w:date="2025-07-16T10:15:00Z" w:initials="DS">
    <w:p w14:paraId="70D26E28" w14:textId="77777777" w:rsidR="00214231" w:rsidRDefault="00214231" w:rsidP="00214231">
      <w:pPr>
        <w:pStyle w:val="CommentText"/>
      </w:pPr>
      <w:r>
        <w:rPr>
          <w:rStyle w:val="CommentReference"/>
        </w:rPr>
        <w:annotationRef/>
      </w:r>
      <w:r>
        <w:t>Is this right?  Or would there be a new engagement letter for additional services.</w:t>
      </w:r>
    </w:p>
  </w:comment>
  <w:comment w:id="12" w:author="David Sant" w:date="2025-07-16T11:52:00Z" w:initials="DS">
    <w:p w14:paraId="77A2A171" w14:textId="77777777" w:rsidR="00EB6980" w:rsidRDefault="00EB6980" w:rsidP="00EB6980">
      <w:pPr>
        <w:pStyle w:val="CommentText"/>
      </w:pPr>
      <w:r>
        <w:rPr>
          <w:rStyle w:val="CommentReference"/>
        </w:rPr>
        <w:annotationRef/>
      </w:r>
      <w:r>
        <w:t>I think you need something like this</w:t>
      </w:r>
    </w:p>
  </w:comment>
  <w:comment w:id="15" w:author="David Sant" w:date="2025-07-16T11:31:00Z" w:initials="DS">
    <w:p w14:paraId="267211A0" w14:textId="3FFAFE5C" w:rsidR="005A70F2" w:rsidRDefault="005A70F2" w:rsidP="005A70F2">
      <w:pPr>
        <w:pStyle w:val="CommentText"/>
      </w:pPr>
      <w:r>
        <w:rPr>
          <w:rStyle w:val="CommentReference"/>
        </w:rPr>
        <w:annotationRef/>
      </w:r>
      <w:r>
        <w:t>I assume USD?</w:t>
      </w:r>
    </w:p>
  </w:comment>
  <w:comment w:id="21" w:author="David Sant" w:date="2025-07-16T11:31:00Z" w:initials="DS">
    <w:p w14:paraId="125A8084" w14:textId="77777777" w:rsidR="005A70F2" w:rsidRDefault="005A70F2" w:rsidP="005A70F2">
      <w:pPr>
        <w:pStyle w:val="CommentText"/>
      </w:pPr>
      <w:r>
        <w:rPr>
          <w:rStyle w:val="CommentReference"/>
        </w:rPr>
        <w:annotationRef/>
      </w:r>
      <w:r>
        <w:t>Please check</w:t>
      </w:r>
    </w:p>
  </w:comment>
  <w:comment w:id="28" w:author="David Sant" w:date="2025-07-16T10:20:00Z" w:initials="DS">
    <w:p w14:paraId="769CC153" w14:textId="3A27B111" w:rsidR="00140CCB" w:rsidRDefault="00140CCB" w:rsidP="00140CCB">
      <w:pPr>
        <w:pStyle w:val="CommentText"/>
      </w:pPr>
      <w:r>
        <w:rPr>
          <w:rStyle w:val="CommentReference"/>
        </w:rPr>
        <w:annotationRef/>
      </w:r>
      <w:r>
        <w:t>If clients will always want to have a right to approve expenses in advance, we could insert that here to speed up agreement of this letter.</w:t>
      </w:r>
    </w:p>
  </w:comment>
  <w:comment w:id="29" w:author="David Sant" w:date="2025-07-16T11:32:00Z" w:initials="DS">
    <w:p w14:paraId="55DEA22F" w14:textId="77777777" w:rsidR="00D046AB" w:rsidRDefault="00D046AB" w:rsidP="00D046AB">
      <w:pPr>
        <w:pStyle w:val="CommentText"/>
      </w:pPr>
      <w:r>
        <w:rPr>
          <w:rStyle w:val="CommentReference"/>
        </w:rPr>
        <w:annotationRef/>
      </w:r>
      <w:r>
        <w:t>I have expanded the exceptions to include your general existing know-how</w:t>
      </w:r>
    </w:p>
  </w:comment>
  <w:comment w:id="36" w:author="David Sant" w:date="2025-07-16T10:30:00Z" w:initials="DS">
    <w:p w14:paraId="6D17915E" w14:textId="6D4306DE" w:rsidR="00D4408F" w:rsidRDefault="00D4408F" w:rsidP="00D4408F">
      <w:pPr>
        <w:pStyle w:val="CommentText"/>
      </w:pPr>
      <w:r>
        <w:rPr>
          <w:rStyle w:val="CommentReference"/>
        </w:rPr>
        <w:annotationRef/>
      </w:r>
      <w:r>
        <w:t>I have looked into the controller/processor question.  I am satisfied that you would be a processor rather than a controller.  I think the personal data you receive (e.g. emails written to/from your client) is incidental to your services.  You are not making any decisions about how or why those email addresses are processed.  You are acting on instructions which relate to the substantive market analysis and you don’t have any use for the personal data.  I think you are constrained enough that you are a processor.</w:t>
      </w:r>
    </w:p>
  </w:comment>
  <w:comment w:id="38" w:author="David Sant" w:date="2025-07-16T11:33:00Z" w:initials="DS">
    <w:p w14:paraId="7C3D0C68" w14:textId="77777777" w:rsidR="00D046AB" w:rsidRDefault="00D046AB" w:rsidP="00D046AB">
      <w:pPr>
        <w:pStyle w:val="CommentText"/>
      </w:pPr>
      <w:r>
        <w:rPr>
          <w:rStyle w:val="CommentReference"/>
        </w:rPr>
        <w:annotationRef/>
      </w:r>
      <w:r>
        <w:t>I would say that there is no need to attach it here.  Website is fine</w:t>
      </w:r>
    </w:p>
  </w:comment>
  <w:comment w:id="43" w:author="David Sant" w:date="2025-07-16T11:03:00Z" w:initials="DS">
    <w:p w14:paraId="676ECD0B" w14:textId="0F8073AE" w:rsidR="00A32975" w:rsidRDefault="00A32975" w:rsidP="00A32975">
      <w:pPr>
        <w:pStyle w:val="CommentText"/>
      </w:pPr>
      <w:r>
        <w:rPr>
          <w:rStyle w:val="CommentReference"/>
        </w:rPr>
        <w:annotationRef/>
      </w:r>
      <w:r>
        <w:t>As a processor, you need to include these standard clauses in your contract with the controller.  I have slimmed down a DPA to this clause.</w:t>
      </w:r>
    </w:p>
  </w:comment>
  <w:comment w:id="138" w:author="David Sant" w:date="2025-07-16T11:05:00Z" w:initials="DS">
    <w:p w14:paraId="553EB406" w14:textId="77777777" w:rsidR="00DC416B" w:rsidRDefault="00DC416B" w:rsidP="00DC416B">
      <w:pPr>
        <w:pStyle w:val="CommentText"/>
      </w:pPr>
      <w:r>
        <w:rPr>
          <w:rStyle w:val="CommentReference"/>
        </w:rPr>
        <w:annotationRef/>
      </w:r>
      <w:r>
        <w:t>Are you happy with this restriction on appointing other processors</w:t>
      </w:r>
    </w:p>
  </w:comment>
  <w:comment w:id="151" w:author="David Sant" w:date="2025-07-16T11:51:00Z" w:initials="DS">
    <w:p w14:paraId="12BA3226" w14:textId="77777777" w:rsidR="00C44322" w:rsidRDefault="00C44322" w:rsidP="00C44322">
      <w:pPr>
        <w:pStyle w:val="CommentText"/>
      </w:pPr>
      <w:r>
        <w:rPr>
          <w:rStyle w:val="CommentReference"/>
        </w:rPr>
        <w:annotationRef/>
      </w:r>
      <w:r>
        <w:t>I.e. clause 1.2</w:t>
      </w:r>
    </w:p>
  </w:comment>
  <w:comment w:id="164" w:author="David Sant" w:date="2025-07-16T11:33:00Z" w:initials="DS">
    <w:p w14:paraId="627AF78F" w14:textId="76C977F6" w:rsidR="00D046AB" w:rsidRDefault="00D046AB" w:rsidP="00D046AB">
      <w:pPr>
        <w:pStyle w:val="CommentText"/>
      </w:pPr>
      <w:r>
        <w:rPr>
          <w:rStyle w:val="CommentReference"/>
        </w:rPr>
        <w:annotationRef/>
      </w:r>
      <w:r>
        <w:t>Clarification of IP ownership in materials</w:t>
      </w:r>
    </w:p>
  </w:comment>
  <w:comment w:id="175" w:author="David Sant" w:date="2025-07-16T11:34:00Z" w:initials="DS">
    <w:p w14:paraId="49E10F89" w14:textId="77777777" w:rsidR="00D046AB" w:rsidRDefault="00D046AB" w:rsidP="00D046AB">
      <w:pPr>
        <w:pStyle w:val="CommentText"/>
      </w:pPr>
      <w:r>
        <w:rPr>
          <w:rStyle w:val="CommentReference"/>
        </w:rPr>
        <w:annotationRef/>
      </w:r>
      <w:r>
        <w:t>And a licence for you to use the materials for the services</w:t>
      </w:r>
    </w:p>
  </w:comment>
  <w:comment w:id="186" w:author="David Sant" w:date="2025-07-16T11:35:00Z" w:initials="DS">
    <w:p w14:paraId="0F10A960" w14:textId="77777777" w:rsidR="004647B9" w:rsidRDefault="004647B9" w:rsidP="004647B9">
      <w:pPr>
        <w:pStyle w:val="CommentText"/>
      </w:pPr>
      <w:r>
        <w:rPr>
          <w:rStyle w:val="CommentReference"/>
        </w:rPr>
        <w:annotationRef/>
      </w:r>
      <w:r>
        <w:t>Do you want to explicitly claim IP ownership in the draft reports and final report (before fees are paid)?  Or will this cause problems?</w:t>
      </w:r>
    </w:p>
  </w:comment>
  <w:comment w:id="196" w:author="David Sant" w:date="2025-07-16T11:36:00Z" w:initials="DS">
    <w:p w14:paraId="58AC4BEB" w14:textId="77777777" w:rsidR="00260487" w:rsidRDefault="00260487" w:rsidP="00260487">
      <w:pPr>
        <w:pStyle w:val="CommentText"/>
      </w:pPr>
      <w:r>
        <w:rPr>
          <w:rStyle w:val="CommentReference"/>
        </w:rPr>
        <w:annotationRef/>
      </w:r>
      <w:r>
        <w:t>My view is that you are not the controller for this personal data - you are a processor.  The privacy policy only needs to cover controller activities</w:t>
      </w:r>
    </w:p>
  </w:comment>
  <w:comment w:id="199" w:author="David Sant" w:date="2025-07-16T11:15:00Z" w:initials="DS">
    <w:p w14:paraId="2C1B4666" w14:textId="4555C431" w:rsidR="00FD3AE7" w:rsidRDefault="00FD3AE7" w:rsidP="00FD3AE7">
      <w:pPr>
        <w:pStyle w:val="CommentText"/>
      </w:pPr>
      <w:r>
        <w:rPr>
          <w:rStyle w:val="CommentReference"/>
        </w:rPr>
        <w:annotationRef/>
      </w:r>
      <w:r>
        <w:t>Strictly speaking, if you are using cookies, you need to give full information about the cookies and their purpose and, in some cases, seek express consent before deploying the cookie (e.g. via a cookie banner).  Given the nature of your services, I assume that you are making limited use of cookies and so this is low risk</w:t>
      </w:r>
    </w:p>
  </w:comment>
  <w:comment w:id="200" w:author="David Sant" w:date="2025-07-16T11:09:00Z" w:initials="DS">
    <w:p w14:paraId="12CA9EF4" w14:textId="77777777" w:rsidR="00260487" w:rsidRDefault="00466946" w:rsidP="00260487">
      <w:pPr>
        <w:pStyle w:val="CommentText"/>
      </w:pPr>
      <w:r>
        <w:rPr>
          <w:rStyle w:val="CommentReference"/>
        </w:rPr>
        <w:annotationRef/>
      </w:r>
      <w:r w:rsidR="00260487">
        <w:t>Avoid the suggestion you are providing legal advice</w:t>
      </w:r>
    </w:p>
  </w:comment>
  <w:comment w:id="205" w:author="David Sant" w:date="2025-07-16T11:36:00Z" w:initials="DS">
    <w:p w14:paraId="13DB69C4" w14:textId="77777777" w:rsidR="00961D8E" w:rsidRDefault="00961D8E" w:rsidP="00961D8E">
      <w:pPr>
        <w:pStyle w:val="CommentText"/>
      </w:pPr>
      <w:r>
        <w:rPr>
          <w:rStyle w:val="CommentReference"/>
        </w:rPr>
        <w:annotationRef/>
      </w:r>
      <w:r>
        <w:t>This doesn’t achieve anything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D26E28" w15:done="0"/>
  <w15:commentEx w15:paraId="77A2A171" w15:done="0"/>
  <w15:commentEx w15:paraId="267211A0" w15:done="0"/>
  <w15:commentEx w15:paraId="125A8084" w15:done="0"/>
  <w15:commentEx w15:paraId="769CC153" w15:done="0"/>
  <w15:commentEx w15:paraId="55DEA22F" w15:done="0"/>
  <w15:commentEx w15:paraId="6D17915E" w15:done="0"/>
  <w15:commentEx w15:paraId="7C3D0C68" w15:done="0"/>
  <w15:commentEx w15:paraId="676ECD0B" w15:done="0"/>
  <w15:commentEx w15:paraId="553EB406" w15:done="0"/>
  <w15:commentEx w15:paraId="12BA3226" w15:done="0"/>
  <w15:commentEx w15:paraId="627AF78F" w15:done="0"/>
  <w15:commentEx w15:paraId="49E10F89" w15:done="0"/>
  <w15:commentEx w15:paraId="0F10A960" w15:done="0"/>
  <w15:commentEx w15:paraId="58AC4BEB" w15:done="0"/>
  <w15:commentEx w15:paraId="2C1B4666" w15:done="0"/>
  <w15:commentEx w15:paraId="12CA9EF4" w15:done="0"/>
  <w15:commentEx w15:paraId="13DB69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18CBC73" w16cex:dateUtc="2025-07-16T09:15:00Z"/>
  <w16cex:commentExtensible w16cex:durableId="06A4AF7D" w16cex:dateUtc="2025-07-16T10:52:00Z"/>
  <w16cex:commentExtensible w16cex:durableId="3CA2BEB7" w16cex:dateUtc="2025-07-16T10:31:00Z"/>
  <w16cex:commentExtensible w16cex:durableId="212EECB1" w16cex:dateUtc="2025-07-16T10:31:00Z"/>
  <w16cex:commentExtensible w16cex:durableId="53383731" w16cex:dateUtc="2025-07-16T09:20:00Z"/>
  <w16cex:commentExtensible w16cex:durableId="1AF432A2" w16cex:dateUtc="2025-07-16T10:32:00Z"/>
  <w16cex:commentExtensible w16cex:durableId="236182DD" w16cex:dateUtc="2025-07-16T09:30:00Z"/>
  <w16cex:commentExtensible w16cex:durableId="3FAF352C" w16cex:dateUtc="2025-07-16T10:33:00Z"/>
  <w16cex:commentExtensible w16cex:durableId="6729EE3B" w16cex:dateUtc="2025-07-16T10:03:00Z"/>
  <w16cex:commentExtensible w16cex:durableId="6A20DCE8" w16cex:dateUtc="2025-07-16T10:05:00Z"/>
  <w16cex:commentExtensible w16cex:durableId="2357270C" w16cex:dateUtc="2025-07-16T10:51:00Z"/>
  <w16cex:commentExtensible w16cex:durableId="6717B90A" w16cex:dateUtc="2025-07-16T10:33:00Z"/>
  <w16cex:commentExtensible w16cex:durableId="66A6E061" w16cex:dateUtc="2025-07-16T10:34:00Z"/>
  <w16cex:commentExtensible w16cex:durableId="43126979" w16cex:dateUtc="2025-07-16T10:35:00Z"/>
  <w16cex:commentExtensible w16cex:durableId="0E948C04" w16cex:dateUtc="2025-07-16T10:36:00Z"/>
  <w16cex:commentExtensible w16cex:durableId="313BADBA" w16cex:dateUtc="2025-07-16T10:15:00Z"/>
  <w16cex:commentExtensible w16cex:durableId="00887FDF" w16cex:dateUtc="2025-07-16T10:09:00Z"/>
  <w16cex:commentExtensible w16cex:durableId="694284EF" w16cex:dateUtc="2025-07-16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D26E28" w16cid:durableId="618CBC73"/>
  <w16cid:commentId w16cid:paraId="77A2A171" w16cid:durableId="06A4AF7D"/>
  <w16cid:commentId w16cid:paraId="267211A0" w16cid:durableId="3CA2BEB7"/>
  <w16cid:commentId w16cid:paraId="125A8084" w16cid:durableId="212EECB1"/>
  <w16cid:commentId w16cid:paraId="769CC153" w16cid:durableId="53383731"/>
  <w16cid:commentId w16cid:paraId="55DEA22F" w16cid:durableId="1AF432A2"/>
  <w16cid:commentId w16cid:paraId="6D17915E" w16cid:durableId="236182DD"/>
  <w16cid:commentId w16cid:paraId="7C3D0C68" w16cid:durableId="3FAF352C"/>
  <w16cid:commentId w16cid:paraId="676ECD0B" w16cid:durableId="6729EE3B"/>
  <w16cid:commentId w16cid:paraId="553EB406" w16cid:durableId="6A20DCE8"/>
  <w16cid:commentId w16cid:paraId="12BA3226" w16cid:durableId="2357270C"/>
  <w16cid:commentId w16cid:paraId="627AF78F" w16cid:durableId="6717B90A"/>
  <w16cid:commentId w16cid:paraId="49E10F89" w16cid:durableId="66A6E061"/>
  <w16cid:commentId w16cid:paraId="0F10A960" w16cid:durableId="43126979"/>
  <w16cid:commentId w16cid:paraId="58AC4BEB" w16cid:durableId="0E948C04"/>
  <w16cid:commentId w16cid:paraId="2C1B4666" w16cid:durableId="313BADBA"/>
  <w16cid:commentId w16cid:paraId="12CA9EF4" w16cid:durableId="00887FDF"/>
  <w16cid:commentId w16cid:paraId="13DB69C4" w16cid:durableId="694284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A56B1" w14:textId="77777777" w:rsidR="00961D8E" w:rsidRDefault="00961D8E">
      <w:r>
        <w:separator/>
      </w:r>
    </w:p>
  </w:endnote>
  <w:endnote w:type="continuationSeparator" w:id="0">
    <w:p w14:paraId="11DDBE08" w14:textId="77777777" w:rsidR="00961D8E" w:rsidRDefault="00961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7D82F3F-4547-41D4-AD43-7C60688BACC9}"/>
    <w:embedItalic r:id="rId2" w:fontKey="{B455E186-B1F3-4CB5-BD3F-B8E64C7247EB}"/>
  </w:font>
  <w:font w:name="Arial Unicode MS">
    <w:panose1 w:val="020B0604020202020204"/>
    <w:charset w:val="80"/>
    <w:family w:val="swiss"/>
    <w:pitch w:val="variable"/>
    <w:sig w:usb0="F7FFAFFF" w:usb1="E9DFFFFF" w:usb2="0000003F" w:usb3="00000000" w:csb0="003F01FF" w:csb1="00000000"/>
  </w:font>
  <w:font w:name="Google Sans Text">
    <w:altName w:val="Calibri"/>
    <w:charset w:val="00"/>
    <w:family w:val="auto"/>
    <w:pitch w:val="default"/>
    <w:embedRegular r:id="rId3" w:fontKey="{0253A81B-47A6-44A8-8865-0943D12ACAF6}"/>
    <w:embedBold r:id="rId4" w:fontKey="{BF4E6C41-49EA-4FFF-9877-978F0818A78B}"/>
    <w:embedItalic r:id="rId5" w:fontKey="{E4922968-5894-434D-9C22-A4504E2D03FF}"/>
  </w:font>
  <w:font w:name="Calibri">
    <w:panose1 w:val="020F0502020204030204"/>
    <w:charset w:val="00"/>
    <w:family w:val="swiss"/>
    <w:pitch w:val="variable"/>
    <w:sig w:usb0="E4002EFF" w:usb1="C200247B" w:usb2="00000009" w:usb3="00000000" w:csb0="000001FF" w:csb1="00000000"/>
    <w:embedRegular r:id="rId6" w:fontKey="{1B106C7E-6A5F-4A6E-89A1-CDF85A2A2756}"/>
  </w:font>
  <w:font w:name="Cambria">
    <w:panose1 w:val="02040503050406030204"/>
    <w:charset w:val="00"/>
    <w:family w:val="roman"/>
    <w:pitch w:val="variable"/>
    <w:sig w:usb0="E00006FF" w:usb1="420024FF" w:usb2="02000000" w:usb3="00000000" w:csb0="0000019F" w:csb1="00000000"/>
    <w:embedRegular r:id="rId7" w:fontKey="{BED23B8C-1CC4-4DD2-B009-C47EF31900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C3CDC" w14:textId="77777777" w:rsidR="00961D8E" w:rsidRDefault="00961D8E">
      <w:r>
        <w:separator/>
      </w:r>
    </w:p>
  </w:footnote>
  <w:footnote w:type="continuationSeparator" w:id="0">
    <w:p w14:paraId="19C4B761" w14:textId="77777777" w:rsidR="00961D8E" w:rsidRDefault="00961D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864A4" w14:textId="77777777" w:rsidR="005D07DF" w:rsidRDefault="005D07DF">
    <w:pPr>
      <w:spacing w:after="240" w:line="275" w:lineRule="auto"/>
      <w:rPr>
        <w:rFonts w:ascii="Google Sans Text" w:eastAsia="Google Sans Text" w:hAnsi="Google Sans Text" w:cs="Google Sans Text"/>
        <w:b/>
        <w:color w:val="1B1C1D"/>
        <w:sz w:val="24"/>
        <w:szCs w:val="24"/>
      </w:rPr>
    </w:pPr>
  </w:p>
  <w:p w14:paraId="4609EC0E" w14:textId="77777777" w:rsidR="005D07DF" w:rsidRDefault="00961D8E">
    <w:pPr>
      <w:spacing w:after="240" w:line="275" w:lineRule="auto"/>
    </w:pPr>
    <w:r>
      <w:rPr>
        <w:rFonts w:ascii="Google Sans Text" w:eastAsia="Google Sans Text" w:hAnsi="Google Sans Text" w:cs="Google Sans Text"/>
        <w:b/>
        <w:color w:val="1B1C1D"/>
        <w:sz w:val="24"/>
        <w:szCs w:val="24"/>
      </w:rPr>
      <w:t>[Consultancy Logo]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4D04"/>
    <w:multiLevelType w:val="multilevel"/>
    <w:tmpl w:val="E6D621B4"/>
    <w:lvl w:ilvl="0">
      <w:start w:val="1"/>
      <w:numFmt w:val="decimal"/>
      <w:pStyle w:val="TitleClause"/>
      <w:lvlText w:val="%1."/>
      <w:lvlJc w:val="left"/>
      <w:pPr>
        <w:tabs>
          <w:tab w:val="num" w:pos="720"/>
        </w:tabs>
        <w:ind w:left="720" w:hanging="720"/>
      </w:pPr>
      <w:rPr>
        <w:rFonts w:hint="default"/>
        <w:color w:val="000000"/>
      </w:rPr>
    </w:lvl>
    <w:lvl w:ilvl="1">
      <w:start w:val="1"/>
      <w:numFmt w:val="decimal"/>
      <w:pStyle w:val="Untitledsubclause1"/>
      <w:lvlText w:val="%1.%2"/>
      <w:lvlJc w:val="left"/>
      <w:pPr>
        <w:tabs>
          <w:tab w:val="num" w:pos="720"/>
        </w:tabs>
        <w:ind w:left="720" w:hanging="720"/>
      </w:pPr>
      <w:rPr>
        <w:rFonts w:hint="default"/>
        <w:color w:val="000000"/>
      </w:rPr>
    </w:lvl>
    <w:lvl w:ilvl="2">
      <w:start w:val="1"/>
      <w:numFmt w:val="lowerLetter"/>
      <w:pStyle w:val="Untitledsubclause2"/>
      <w:lvlText w:val="(%3)"/>
      <w:lvlJc w:val="left"/>
      <w:pPr>
        <w:tabs>
          <w:tab w:val="num" w:pos="1555"/>
        </w:tabs>
        <w:ind w:left="1555" w:hanging="561"/>
      </w:pPr>
      <w:rPr>
        <w:rFonts w:hint="default"/>
        <w:color w:val="000000"/>
      </w:rPr>
    </w:lvl>
    <w:lvl w:ilvl="3">
      <w:start w:val="1"/>
      <w:numFmt w:val="lowerRoman"/>
      <w:pStyle w:val="Untitledsubclause3"/>
      <w:lvlText w:val="(%4)"/>
      <w:lvlJc w:val="left"/>
      <w:pPr>
        <w:tabs>
          <w:tab w:val="num" w:pos="2419"/>
        </w:tabs>
        <w:ind w:left="2275" w:hanging="576"/>
      </w:pPr>
      <w:rPr>
        <w:rFonts w:hint="default"/>
        <w:color w:val="000000"/>
        <w:sz w:val="20"/>
      </w:rPr>
    </w:lvl>
    <w:lvl w:ilvl="4">
      <w:start w:val="1"/>
      <w:numFmt w:val="upperLetter"/>
      <w:pStyle w:val="Untitledsubclause4"/>
      <w:lvlText w:val="(%5)"/>
      <w:lvlJc w:val="left"/>
      <w:pPr>
        <w:tabs>
          <w:tab w:val="num" w:pos="2880"/>
        </w:tabs>
        <w:ind w:left="288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767423"/>
    <w:multiLevelType w:val="multilevel"/>
    <w:tmpl w:val="84949B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4C764E3"/>
    <w:multiLevelType w:val="multilevel"/>
    <w:tmpl w:val="5F2C9F8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57557A"/>
    <w:multiLevelType w:val="multilevel"/>
    <w:tmpl w:val="F0C679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28F1096"/>
    <w:multiLevelType w:val="multilevel"/>
    <w:tmpl w:val="E676F9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78670F2"/>
    <w:multiLevelType w:val="multilevel"/>
    <w:tmpl w:val="984C44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253542F"/>
    <w:multiLevelType w:val="multilevel"/>
    <w:tmpl w:val="B268F2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489254C"/>
    <w:multiLevelType w:val="multilevel"/>
    <w:tmpl w:val="FA8675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ADF4683"/>
    <w:multiLevelType w:val="multilevel"/>
    <w:tmpl w:val="DD28FDF4"/>
    <w:lvl w:ilvl="0">
      <w:start w:val="1"/>
      <w:numFmt w:val="none"/>
      <w:pStyle w:val="DefinedTermPara"/>
      <w:lvlText w:val="%1"/>
      <w:lvlJc w:val="left"/>
      <w:pPr>
        <w:tabs>
          <w:tab w:val="num" w:pos="720"/>
        </w:tabs>
        <w:ind w:left="720" w:hanging="720"/>
      </w:pPr>
      <w:rPr>
        <w:rFonts w:hint="default"/>
        <w:color w:val="000000"/>
      </w:rPr>
    </w:lvl>
    <w:lvl w:ilvl="1">
      <w:start w:val="1"/>
      <w:numFmt w:val="lowerLetter"/>
      <w:pStyle w:val="DefinedTermNumber"/>
      <w:lvlText w:val="%1%2)"/>
      <w:lvlJc w:val="left"/>
      <w:pPr>
        <w:tabs>
          <w:tab w:val="num" w:pos="1554"/>
        </w:tabs>
        <w:ind w:left="1554" w:firstLine="0"/>
      </w:pPr>
      <w:rPr>
        <w:rFonts w:hint="default"/>
        <w:color w:val="000000"/>
      </w:rPr>
    </w:lvl>
    <w:lvl w:ilvl="2">
      <w:start w:val="1"/>
      <w:numFmt w:val="none"/>
      <w:lvlText w:val=""/>
      <w:lvlJc w:val="left"/>
      <w:pPr>
        <w:tabs>
          <w:tab w:val="num" w:pos="1555"/>
        </w:tabs>
        <w:ind w:left="1555" w:hanging="561"/>
      </w:pPr>
      <w:rPr>
        <w:rFonts w:hint="default"/>
      </w:rPr>
    </w:lvl>
    <w:lvl w:ilvl="3">
      <w:start w:val="1"/>
      <w:numFmt w:val="lowerRoman"/>
      <w:lvlText w:val="(%4)"/>
      <w:lvlJc w:val="left"/>
      <w:pPr>
        <w:tabs>
          <w:tab w:val="num" w:pos="2419"/>
        </w:tabs>
        <w:ind w:left="2275" w:hanging="576"/>
      </w:pPr>
      <w:rPr>
        <w:rFonts w:hint="default"/>
        <w:sz w:val="20"/>
      </w:rPr>
    </w:lvl>
    <w:lvl w:ilvl="4">
      <w:start w:val="1"/>
      <w:numFmt w:val="upperLetter"/>
      <w:lvlText w:val="(%5)"/>
      <w:lvlJc w:val="left"/>
      <w:pPr>
        <w:tabs>
          <w:tab w:val="num" w:pos="2880"/>
        </w:tabs>
        <w:ind w:left="288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120567626">
    <w:abstractNumId w:val="5"/>
  </w:num>
  <w:num w:numId="2" w16cid:durableId="51544055">
    <w:abstractNumId w:val="3"/>
  </w:num>
  <w:num w:numId="3" w16cid:durableId="734744769">
    <w:abstractNumId w:val="4"/>
  </w:num>
  <w:num w:numId="4" w16cid:durableId="1541282331">
    <w:abstractNumId w:val="6"/>
  </w:num>
  <w:num w:numId="5" w16cid:durableId="1992633264">
    <w:abstractNumId w:val="1"/>
  </w:num>
  <w:num w:numId="6" w16cid:durableId="1876231830">
    <w:abstractNumId w:val="2"/>
  </w:num>
  <w:num w:numId="7" w16cid:durableId="1179389034">
    <w:abstractNumId w:val="7"/>
  </w:num>
  <w:num w:numId="8" w16cid:durableId="9282001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7873732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Sant">
    <w15:presenceInfo w15:providerId="AD" w15:userId="S::David.Sant@hjsolicitors.co.uk::e843e587-fdd1-448a-977f-b9245a7cc8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7DF"/>
    <w:rsid w:val="00012B30"/>
    <w:rsid w:val="00032F42"/>
    <w:rsid w:val="00055FE6"/>
    <w:rsid w:val="0006200A"/>
    <w:rsid w:val="0007053A"/>
    <w:rsid w:val="000B61A6"/>
    <w:rsid w:val="000C5F89"/>
    <w:rsid w:val="00140CCB"/>
    <w:rsid w:val="00153BDA"/>
    <w:rsid w:val="00177082"/>
    <w:rsid w:val="001B7D37"/>
    <w:rsid w:val="001C0324"/>
    <w:rsid w:val="00211916"/>
    <w:rsid w:val="00214231"/>
    <w:rsid w:val="00214F95"/>
    <w:rsid w:val="00236CC6"/>
    <w:rsid w:val="00242068"/>
    <w:rsid w:val="00260487"/>
    <w:rsid w:val="00260A82"/>
    <w:rsid w:val="002E761B"/>
    <w:rsid w:val="003076C9"/>
    <w:rsid w:val="003468E7"/>
    <w:rsid w:val="00350132"/>
    <w:rsid w:val="00381124"/>
    <w:rsid w:val="00422C66"/>
    <w:rsid w:val="00426F22"/>
    <w:rsid w:val="00450C6E"/>
    <w:rsid w:val="004647B9"/>
    <w:rsid w:val="00466946"/>
    <w:rsid w:val="00480A1B"/>
    <w:rsid w:val="004B3D11"/>
    <w:rsid w:val="004E46E1"/>
    <w:rsid w:val="00556EF6"/>
    <w:rsid w:val="00586D8A"/>
    <w:rsid w:val="005A70F2"/>
    <w:rsid w:val="005D07DF"/>
    <w:rsid w:val="005E7E89"/>
    <w:rsid w:val="00613111"/>
    <w:rsid w:val="00634CEE"/>
    <w:rsid w:val="00653E65"/>
    <w:rsid w:val="00674156"/>
    <w:rsid w:val="006744A1"/>
    <w:rsid w:val="00685DAC"/>
    <w:rsid w:val="0070702B"/>
    <w:rsid w:val="007249DB"/>
    <w:rsid w:val="00765AF7"/>
    <w:rsid w:val="00770123"/>
    <w:rsid w:val="00837650"/>
    <w:rsid w:val="008765D0"/>
    <w:rsid w:val="0089121A"/>
    <w:rsid w:val="008D4973"/>
    <w:rsid w:val="008D6DD7"/>
    <w:rsid w:val="008E701B"/>
    <w:rsid w:val="008F580E"/>
    <w:rsid w:val="00923A28"/>
    <w:rsid w:val="00961D8E"/>
    <w:rsid w:val="009D1B07"/>
    <w:rsid w:val="00A01CF3"/>
    <w:rsid w:val="00A32975"/>
    <w:rsid w:val="00A4115A"/>
    <w:rsid w:val="00A825C5"/>
    <w:rsid w:val="00A83757"/>
    <w:rsid w:val="00AA61B2"/>
    <w:rsid w:val="00AC0F79"/>
    <w:rsid w:val="00B034A1"/>
    <w:rsid w:val="00B15FFD"/>
    <w:rsid w:val="00B61B66"/>
    <w:rsid w:val="00BF6D80"/>
    <w:rsid w:val="00BF7CE8"/>
    <w:rsid w:val="00C44322"/>
    <w:rsid w:val="00C83A7D"/>
    <w:rsid w:val="00C94693"/>
    <w:rsid w:val="00CA579F"/>
    <w:rsid w:val="00CE5FBC"/>
    <w:rsid w:val="00D046AB"/>
    <w:rsid w:val="00D4408F"/>
    <w:rsid w:val="00D52194"/>
    <w:rsid w:val="00D645A0"/>
    <w:rsid w:val="00DC416B"/>
    <w:rsid w:val="00DE6F29"/>
    <w:rsid w:val="00DF1180"/>
    <w:rsid w:val="00E0292B"/>
    <w:rsid w:val="00E10479"/>
    <w:rsid w:val="00E42802"/>
    <w:rsid w:val="00E960D9"/>
    <w:rsid w:val="00E9638A"/>
    <w:rsid w:val="00EB6980"/>
    <w:rsid w:val="00ED35C1"/>
    <w:rsid w:val="00EE6EDE"/>
    <w:rsid w:val="00F112A2"/>
    <w:rsid w:val="00F119C0"/>
    <w:rsid w:val="00F215B0"/>
    <w:rsid w:val="00F21A42"/>
    <w:rsid w:val="00F35D12"/>
    <w:rsid w:val="00F361B7"/>
    <w:rsid w:val="00FB1691"/>
    <w:rsid w:val="00FD3A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C7376"/>
  <w15:docId w15:val="{3CC89A35-5509-4C16-A961-3CE01C453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2E761B"/>
    <w:pPr>
      <w:widowControl/>
    </w:pPr>
  </w:style>
  <w:style w:type="character" w:styleId="CommentReference">
    <w:name w:val="annotation reference"/>
    <w:basedOn w:val="DefaultParagraphFont"/>
    <w:uiPriority w:val="99"/>
    <w:semiHidden/>
    <w:unhideWhenUsed/>
    <w:rsid w:val="00214231"/>
    <w:rPr>
      <w:sz w:val="16"/>
      <w:szCs w:val="16"/>
    </w:rPr>
  </w:style>
  <w:style w:type="paragraph" w:styleId="CommentText">
    <w:name w:val="annotation text"/>
    <w:basedOn w:val="Normal"/>
    <w:link w:val="CommentTextChar"/>
    <w:uiPriority w:val="99"/>
    <w:unhideWhenUsed/>
    <w:rsid w:val="00214231"/>
    <w:rPr>
      <w:sz w:val="20"/>
      <w:szCs w:val="20"/>
    </w:rPr>
  </w:style>
  <w:style w:type="character" w:customStyle="1" w:styleId="CommentTextChar">
    <w:name w:val="Comment Text Char"/>
    <w:basedOn w:val="DefaultParagraphFont"/>
    <w:link w:val="CommentText"/>
    <w:uiPriority w:val="99"/>
    <w:rsid w:val="00214231"/>
    <w:rPr>
      <w:sz w:val="20"/>
      <w:szCs w:val="20"/>
    </w:rPr>
  </w:style>
  <w:style w:type="paragraph" w:styleId="CommentSubject">
    <w:name w:val="annotation subject"/>
    <w:basedOn w:val="CommentText"/>
    <w:next w:val="CommentText"/>
    <w:link w:val="CommentSubjectChar"/>
    <w:uiPriority w:val="99"/>
    <w:semiHidden/>
    <w:unhideWhenUsed/>
    <w:rsid w:val="00214231"/>
    <w:rPr>
      <w:b/>
      <w:bCs/>
    </w:rPr>
  </w:style>
  <w:style w:type="character" w:customStyle="1" w:styleId="CommentSubjectChar">
    <w:name w:val="Comment Subject Char"/>
    <w:basedOn w:val="CommentTextChar"/>
    <w:link w:val="CommentSubject"/>
    <w:uiPriority w:val="99"/>
    <w:semiHidden/>
    <w:rsid w:val="00214231"/>
    <w:rPr>
      <w:b/>
      <w:bCs/>
      <w:sz w:val="20"/>
      <w:szCs w:val="20"/>
    </w:rPr>
  </w:style>
  <w:style w:type="paragraph" w:customStyle="1" w:styleId="TitleClause">
    <w:name w:val="Title Clause"/>
    <w:basedOn w:val="Normal"/>
    <w:rsid w:val="00381124"/>
    <w:pPr>
      <w:keepNext/>
      <w:widowControl/>
      <w:numPr>
        <w:numId w:val="8"/>
      </w:numPr>
      <w:spacing w:before="240" w:after="240" w:line="300" w:lineRule="atLeast"/>
      <w:jc w:val="both"/>
      <w:outlineLvl w:val="0"/>
    </w:pPr>
    <w:rPr>
      <w:rFonts w:eastAsia="Arial Unicode MS"/>
      <w:b/>
      <w:color w:val="000000"/>
      <w:kern w:val="28"/>
      <w:szCs w:val="20"/>
      <w:lang w:eastAsia="en-US"/>
    </w:rPr>
  </w:style>
  <w:style w:type="paragraph" w:customStyle="1" w:styleId="DefinedTermPara">
    <w:name w:val="Defined Term Para"/>
    <w:basedOn w:val="Normal"/>
    <w:qFormat/>
    <w:rsid w:val="00381124"/>
    <w:pPr>
      <w:widowControl/>
      <w:numPr>
        <w:numId w:val="9"/>
      </w:numPr>
      <w:spacing w:after="120" w:line="300" w:lineRule="atLeast"/>
      <w:jc w:val="both"/>
    </w:pPr>
    <w:rPr>
      <w:rFonts w:eastAsia="Arial Unicode MS"/>
      <w:color w:val="000000"/>
      <w:szCs w:val="20"/>
      <w:lang w:eastAsia="en-US"/>
    </w:rPr>
  </w:style>
  <w:style w:type="paragraph" w:customStyle="1" w:styleId="Untitledsubclause1">
    <w:name w:val="Untitled subclause 1"/>
    <w:basedOn w:val="Normal"/>
    <w:rsid w:val="00381124"/>
    <w:pPr>
      <w:widowControl/>
      <w:numPr>
        <w:ilvl w:val="1"/>
        <w:numId w:val="8"/>
      </w:numPr>
      <w:spacing w:before="280" w:after="120" w:line="300" w:lineRule="atLeast"/>
      <w:jc w:val="both"/>
      <w:outlineLvl w:val="1"/>
    </w:pPr>
    <w:rPr>
      <w:rFonts w:eastAsia="Arial Unicode MS"/>
      <w:color w:val="000000"/>
      <w:szCs w:val="20"/>
      <w:lang w:eastAsia="en-US"/>
    </w:rPr>
  </w:style>
  <w:style w:type="paragraph" w:customStyle="1" w:styleId="Untitledsubclause2">
    <w:name w:val="Untitled subclause 2"/>
    <w:basedOn w:val="Normal"/>
    <w:rsid w:val="00381124"/>
    <w:pPr>
      <w:widowControl/>
      <w:numPr>
        <w:ilvl w:val="2"/>
        <w:numId w:val="8"/>
      </w:numPr>
      <w:spacing w:after="120" w:line="300" w:lineRule="atLeast"/>
      <w:jc w:val="both"/>
      <w:outlineLvl w:val="2"/>
    </w:pPr>
    <w:rPr>
      <w:rFonts w:eastAsia="Arial Unicode MS"/>
      <w:color w:val="000000"/>
      <w:szCs w:val="20"/>
      <w:lang w:eastAsia="en-US"/>
    </w:rPr>
  </w:style>
  <w:style w:type="paragraph" w:customStyle="1" w:styleId="Untitledsubclause3">
    <w:name w:val="Untitled subclause 3"/>
    <w:basedOn w:val="Normal"/>
    <w:rsid w:val="00381124"/>
    <w:pPr>
      <w:widowControl/>
      <w:numPr>
        <w:ilvl w:val="3"/>
        <w:numId w:val="8"/>
      </w:numPr>
      <w:tabs>
        <w:tab w:val="left" w:pos="2261"/>
      </w:tabs>
      <w:spacing w:after="120" w:line="300" w:lineRule="atLeast"/>
      <w:jc w:val="both"/>
      <w:outlineLvl w:val="3"/>
    </w:pPr>
    <w:rPr>
      <w:rFonts w:eastAsia="Arial Unicode MS"/>
      <w:color w:val="000000"/>
      <w:szCs w:val="20"/>
      <w:lang w:eastAsia="en-US"/>
    </w:rPr>
  </w:style>
  <w:style w:type="paragraph" w:customStyle="1" w:styleId="Untitledsubclause4">
    <w:name w:val="Untitled subclause 4"/>
    <w:basedOn w:val="Normal"/>
    <w:rsid w:val="00381124"/>
    <w:pPr>
      <w:widowControl/>
      <w:numPr>
        <w:ilvl w:val="4"/>
        <w:numId w:val="8"/>
      </w:numPr>
      <w:spacing w:after="120" w:line="300" w:lineRule="atLeast"/>
      <w:jc w:val="both"/>
      <w:outlineLvl w:val="4"/>
    </w:pPr>
    <w:rPr>
      <w:rFonts w:eastAsia="Arial Unicode MS"/>
      <w:color w:val="000000"/>
      <w:szCs w:val="20"/>
      <w:lang w:eastAsia="en-US"/>
    </w:rPr>
  </w:style>
  <w:style w:type="character" w:customStyle="1" w:styleId="DefTerm">
    <w:name w:val="DefTerm"/>
    <w:basedOn w:val="DefaultParagraphFont"/>
    <w:uiPriority w:val="1"/>
    <w:qFormat/>
    <w:rsid w:val="00381124"/>
    <w:rPr>
      <w:b/>
      <w:color w:val="000000"/>
    </w:rPr>
  </w:style>
  <w:style w:type="paragraph" w:customStyle="1" w:styleId="DefinedTermNumber">
    <w:name w:val="Defined Term Number"/>
    <w:basedOn w:val="DefinedTermPara"/>
    <w:qFormat/>
    <w:rsid w:val="00381124"/>
    <w:pPr>
      <w:numPr>
        <w:ilvl w:val="1"/>
      </w:numPr>
    </w:pPr>
  </w:style>
  <w:style w:type="character" w:styleId="Hyperlink">
    <w:name w:val="Hyperlink"/>
    <w:basedOn w:val="DefaultParagraphFont"/>
    <w:uiPriority w:val="99"/>
    <w:unhideWhenUsed/>
    <w:rsid w:val="00770123"/>
    <w:rPr>
      <w:color w:val="0000FF" w:themeColor="hyperlink"/>
      <w:u w:val="single"/>
    </w:rPr>
  </w:style>
  <w:style w:type="character" w:styleId="UnresolvedMention">
    <w:name w:val="Unresolved Mention"/>
    <w:basedOn w:val="DefaultParagraphFont"/>
    <w:uiPriority w:val="99"/>
    <w:semiHidden/>
    <w:unhideWhenUsed/>
    <w:rsid w:val="00770123"/>
    <w:rPr>
      <w:color w:val="605E5C"/>
      <w:shd w:val="clear" w:color="auto" w:fill="E1DFDD"/>
    </w:rPr>
  </w:style>
  <w:style w:type="paragraph" w:styleId="NormalWeb">
    <w:name w:val="Normal (Web)"/>
    <w:basedOn w:val="Normal"/>
    <w:uiPriority w:val="99"/>
    <w:semiHidden/>
    <w:unhideWhenUsed/>
    <w:rsid w:val="003468E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621646">
      <w:bodyDiv w:val="1"/>
      <w:marLeft w:val="0"/>
      <w:marRight w:val="0"/>
      <w:marTop w:val="0"/>
      <w:marBottom w:val="0"/>
      <w:divBdr>
        <w:top w:val="none" w:sz="0" w:space="0" w:color="auto"/>
        <w:left w:val="none" w:sz="0" w:space="0" w:color="auto"/>
        <w:bottom w:val="none" w:sz="0" w:space="0" w:color="auto"/>
        <w:right w:val="none" w:sz="0" w:space="0" w:color="auto"/>
      </w:divBdr>
    </w:div>
    <w:div w:id="557087598">
      <w:bodyDiv w:val="1"/>
      <w:marLeft w:val="0"/>
      <w:marRight w:val="0"/>
      <w:marTop w:val="0"/>
      <w:marBottom w:val="0"/>
      <w:divBdr>
        <w:top w:val="none" w:sz="0" w:space="0" w:color="auto"/>
        <w:left w:val="none" w:sz="0" w:space="0" w:color="auto"/>
        <w:bottom w:val="none" w:sz="0" w:space="0" w:color="auto"/>
        <w:right w:val="none" w:sz="0" w:space="0" w:color="auto"/>
      </w:divBdr>
    </w:div>
    <w:div w:id="668141775">
      <w:bodyDiv w:val="1"/>
      <w:marLeft w:val="0"/>
      <w:marRight w:val="0"/>
      <w:marTop w:val="0"/>
      <w:marBottom w:val="0"/>
      <w:divBdr>
        <w:top w:val="none" w:sz="0" w:space="0" w:color="auto"/>
        <w:left w:val="none" w:sz="0" w:space="0" w:color="auto"/>
        <w:bottom w:val="none" w:sz="0" w:space="0" w:color="auto"/>
        <w:right w:val="none" w:sz="0" w:space="0" w:color="auto"/>
      </w:divBdr>
    </w:div>
    <w:div w:id="1495796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co.org.uk" TargetMode="External"/><Relationship Id="rId5" Type="http://schemas.openxmlformats.org/officeDocument/2006/relationships/footnotes" Target="footnotes.xm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11</Pages>
  <Words>2931</Words>
  <Characters>16709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Harper James Solicitors</Company>
  <LinksUpToDate>false</LinksUpToDate>
  <CharactersWithSpaces>19601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Sant</dc:creator>
  <cp:lastModifiedBy>David Sant</cp:lastModifiedBy>
  <cp:revision>95</cp:revision>
  <dcterms:created xsi:type="dcterms:W3CDTF">2025-07-16T09:12:00Z</dcterms:created>
  <dcterms:modified xsi:type="dcterms:W3CDTF">2025-07-16T10:52:00Z</dcterms:modified>
</cp:coreProperties>
</file>